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hint="eastAsia"/>
        </w:rPr>
        <w:instrText xml:space="preserve">ADDIN CNKISM.UserStyle</w:instrText>
      </w:r>
      <w:r>
        <w:rPr>
          <w:rFonts w:hint="eastAsia"/>
        </w:rPr>
        <w:fldChar w:fldCharType="end"/>
      </w:r>
      <w:r>
        <w:rPr>
          <w:rFonts w:hint="eastAsia"/>
        </w:rPr>
        <w:t>第一章 结论</w:t>
      </w:r>
    </w:p>
    <w:p>
      <w:pPr>
        <w:rPr>
          <w:rFonts w:ascii="黑体" w:hAnsi="黑体" w:eastAsia="黑体"/>
          <w:b/>
          <w:sz w:val="28"/>
          <w:szCs w:val="28"/>
        </w:rPr>
      </w:pPr>
      <w:r>
        <w:rPr>
          <w:rFonts w:hint="eastAsia" w:ascii="黑体" w:hAnsi="黑体" w:eastAsia="黑体"/>
          <w:b/>
          <w:sz w:val="28"/>
          <w:szCs w:val="28"/>
        </w:rPr>
        <w:t>主要发现：</w:t>
      </w:r>
    </w:p>
    <w:p>
      <w:r>
        <w:rPr>
          <w:rFonts w:hint="eastAsia"/>
        </w:rPr>
        <w:t>据2016年全球恐怖主义指数</w:t>
      </w:r>
      <w:ins w:id="0" w:author="周虹宇" w:date="2018-09-07T07:59:00Z">
        <w:r>
          <w:rPr>
            <w:rFonts w:hint="eastAsia"/>
          </w:rPr>
          <w:t>（</w:t>
        </w:r>
      </w:ins>
      <w:del w:id="1" w:author="周虹宇" w:date="2018-09-07T07:59:00Z">
        <w:r>
          <w:rPr/>
          <w:delText>(</w:delText>
        </w:r>
      </w:del>
      <w:r>
        <w:t>2016 GTI</w:t>
      </w:r>
      <w:ins w:id="2" w:author="周虹宇" w:date="2018-09-07T07:59:00Z">
        <w:r>
          <w:rPr>
            <w:rFonts w:hint="eastAsia"/>
          </w:rPr>
          <w:t>）</w:t>
        </w:r>
      </w:ins>
      <w:ins w:id="3" w:author="周虹宇" w:date="2018-09-07T08:00:00Z">
        <w:r>
          <w:rPr>
            <w:rFonts w:hint="eastAsia"/>
          </w:rPr>
          <w:t>显示</w:t>
        </w:r>
      </w:ins>
      <w:del w:id="4" w:author="周虹宇" w:date="2018-09-07T07:59:00Z">
        <w:r>
          <w:rPr/>
          <w:delText>)</w:delText>
        </w:r>
      </w:del>
      <w:r>
        <w:rPr>
          <w:rFonts w:hint="eastAsia"/>
        </w:rPr>
        <w:t>，76个国家受恐怖主义影响评价指数</w:t>
      </w:r>
      <w:ins w:id="5" w:author="周虹宇" w:date="2018-09-07T08:00:00Z">
        <w:r>
          <w:rPr>
            <w:rFonts w:hint="eastAsia"/>
          </w:rPr>
          <w:t>上升</w:t>
        </w:r>
      </w:ins>
      <w:del w:id="6" w:author="周虹宇" w:date="2018-09-07T08:00:00Z">
        <w:r>
          <w:rPr>
            <w:rFonts w:hint="eastAsia"/>
          </w:rPr>
          <w:delText>增加</w:delText>
        </w:r>
      </w:del>
      <w:r>
        <w:rPr>
          <w:rFonts w:hint="eastAsia"/>
        </w:rPr>
        <w:t>，53个国家相关指数下降。</w:t>
      </w:r>
      <w:del w:id="7" w:author="周虹宇" w:date="2018-09-07T08:01:00Z">
        <w:r>
          <w:rPr>
            <w:rFonts w:hint="eastAsia"/>
          </w:rPr>
          <w:delText>然而，</w:delText>
        </w:r>
      </w:del>
      <w:r>
        <w:rPr>
          <w:rFonts w:hint="eastAsia"/>
        </w:rPr>
        <w:t>尽管许多国家2015年恐怖袭击数量创下历史新高，</w:t>
      </w:r>
      <w:ins w:id="8" w:author="周虹宇" w:date="2018-09-07T08:02:00Z">
        <w:r>
          <w:rPr>
            <w:rFonts w:hint="eastAsia"/>
          </w:rPr>
          <w:t>然而</w:t>
        </w:r>
      </w:ins>
      <w:del w:id="9" w:author="周虹宇" w:date="2018-09-07T08:02:00Z">
        <w:r>
          <w:rPr>
            <w:rFonts w:hint="eastAsia"/>
          </w:rPr>
          <w:delText>但</w:delText>
        </w:r>
      </w:del>
      <w:r>
        <w:t>GTI</w:t>
      </w:r>
      <w:r>
        <w:rPr>
          <w:rFonts w:hint="eastAsia"/>
        </w:rPr>
        <w:t>总体指数反而减少6%；</w:t>
      </w:r>
    </w:p>
    <w:p>
      <w:r>
        <w:rPr>
          <w:rFonts w:hint="eastAsia"/>
        </w:rPr>
        <w:t>（一）据</w:t>
      </w:r>
      <w:r>
        <w:t>GTI</w:t>
      </w:r>
      <w:r>
        <w:rPr>
          <w:rFonts w:hint="eastAsia"/>
        </w:rPr>
        <w:t>相关数据</w:t>
      </w:r>
      <w:ins w:id="10" w:author="周虹宇" w:date="2018-09-07T08:02:00Z">
        <w:r>
          <w:rPr>
            <w:rFonts w:hint="eastAsia"/>
          </w:rPr>
          <w:t>显示</w:t>
        </w:r>
      </w:ins>
      <w:r>
        <w:rPr>
          <w:rFonts w:hint="eastAsia"/>
        </w:rPr>
        <w:t>，受恐怖主义影响最严重的五个国家分别为伊拉克、阿富汗、尼日利亚、巴基斯坦</w:t>
      </w:r>
      <w:del w:id="11" w:author="周虹宇" w:date="2018-09-07T08:03:00Z">
        <w:r>
          <w:rPr>
            <w:rFonts w:hint="eastAsia"/>
          </w:rPr>
          <w:delText>、</w:delText>
        </w:r>
      </w:del>
      <w:r>
        <w:rPr>
          <w:rFonts w:hint="eastAsia"/>
        </w:rPr>
        <w:t>和叙利亚。2015年，该五国</w:t>
      </w:r>
      <w:ins w:id="12" w:author="周虹宇" w:date="2018-09-07T08:04:00Z">
        <w:r>
          <w:rPr>
            <w:rFonts w:hint="eastAsia"/>
          </w:rPr>
          <w:t>由于</w:t>
        </w:r>
      </w:ins>
      <w:r>
        <w:rPr>
          <w:rFonts w:hint="eastAsia"/>
        </w:rPr>
        <w:t>恐怖袭击</w:t>
      </w:r>
      <w:ins w:id="13" w:author="周虹宇" w:date="2018-09-07T08:04:00Z">
        <w:r>
          <w:rPr>
            <w:rFonts w:hint="eastAsia"/>
          </w:rPr>
          <w:t>而</w:t>
        </w:r>
      </w:ins>
      <w:ins w:id="14" w:author="周虹宇" w:date="2018-09-07T08:03:00Z">
        <w:r>
          <w:rPr>
            <w:rFonts w:hint="eastAsia"/>
          </w:rPr>
          <w:t>造成的</w:t>
        </w:r>
      </w:ins>
      <w:r>
        <w:rPr>
          <w:rFonts w:hint="eastAsia"/>
        </w:rPr>
        <w:t>死亡人数占全球总</w:t>
      </w:r>
      <w:ins w:id="15" w:author="周虹宇" w:date="2018-09-07T08:03:00Z">
        <w:r>
          <w:rPr>
            <w:rFonts w:hint="eastAsia"/>
          </w:rPr>
          <w:t>数的</w:t>
        </w:r>
      </w:ins>
      <w:del w:id="16" w:author="周虹宇" w:date="2018-09-07T08:03:00Z">
        <w:r>
          <w:rPr>
            <w:rFonts w:hint="eastAsia"/>
          </w:rPr>
          <w:delText>体</w:delText>
        </w:r>
      </w:del>
      <w:r>
        <w:rPr>
          <w:rFonts w:hint="eastAsia"/>
        </w:rPr>
        <w:t>72%；</w:t>
      </w:r>
    </w:p>
    <w:p>
      <w:r>
        <w:rPr>
          <w:rFonts w:hint="eastAsia"/>
        </w:rPr>
        <w:t>（二）2015年全球恐怖袭击死亡人数下降10%，合29376人。这是自2010年来，恐怖袭击死亡人数第一次下降；</w:t>
      </w:r>
    </w:p>
    <w:p>
      <w:r>
        <w:rPr>
          <w:rFonts w:hint="eastAsia"/>
        </w:rPr>
        <w:t>（三）伊拉克和尼日利亚恐怖袭击死亡人数下降幅度最大，共减少5556人，相较2014年，降低32%；</w:t>
      </w:r>
    </w:p>
    <w:p>
      <w:r>
        <w:rPr>
          <w:rFonts w:hint="eastAsia"/>
        </w:rPr>
        <w:t>（四）与2014年相比，经济合作和发展组织（以下简称</w:t>
      </w:r>
      <w:r>
        <w:t>OECD</w:t>
      </w:r>
      <w:r>
        <w:rPr>
          <w:rFonts w:hint="eastAsia"/>
        </w:rPr>
        <w:t>）成员国2015年恐怖袭击死亡总人数</w:t>
      </w:r>
      <w:ins w:id="17" w:author="周虹宇" w:date="2018-09-07T08:05:00Z">
        <w:r>
          <w:rPr>
            <w:rFonts w:hint="eastAsia"/>
          </w:rPr>
          <w:t>显著增加</w:t>
        </w:r>
      </w:ins>
      <w:del w:id="18" w:author="周虹宇" w:date="2018-09-07T08:04:00Z">
        <w:r>
          <w:rPr>
            <w:rFonts w:hint="eastAsia"/>
          </w:rPr>
          <w:delText>有了巨幅提升</w:delText>
        </w:r>
      </w:del>
      <w:r>
        <w:rPr>
          <w:rFonts w:hint="eastAsia"/>
        </w:rPr>
        <w:t>，上涨650%。</w:t>
      </w:r>
      <w:r>
        <w:t>OECD</w:t>
      </w:r>
      <w:ins w:id="19" w:author="周虹宇" w:date="2018-09-07T08:05:00Z">
        <w:r>
          <w:rPr>
            <w:rFonts w:hint="eastAsia"/>
          </w:rPr>
          <w:t xml:space="preserve"> </w:t>
        </w:r>
      </w:ins>
      <w:del w:id="20" w:author="周虹宇" w:date="2018-09-07T08:05:00Z">
        <w:r>
          <w:rPr>
            <w:rFonts w:hint="eastAsia"/>
          </w:rPr>
          <w:delText>共</w:delText>
        </w:r>
      </w:del>
      <w:r>
        <w:rPr>
          <w:rFonts w:hint="eastAsia"/>
        </w:rPr>
        <w:t>34个成员国</w:t>
      </w:r>
      <w:ins w:id="21" w:author="周虹宇" w:date="2018-09-07T08:05:00Z">
        <w:r>
          <w:rPr>
            <w:rFonts w:hint="eastAsia"/>
          </w:rPr>
          <w:t>中，有</w:t>
        </w:r>
      </w:ins>
      <w:del w:id="22" w:author="周虹宇" w:date="2018-09-07T08:05:00Z">
        <w:r>
          <w:rPr>
            <w:rFonts w:hint="eastAsia"/>
          </w:rPr>
          <w:delText>，其中</w:delText>
        </w:r>
      </w:del>
      <w:r>
        <w:rPr>
          <w:rFonts w:hint="eastAsia"/>
        </w:rPr>
        <w:t>21个国家在2015年都</w:t>
      </w:r>
      <w:del w:id="23" w:author="周虹宇" w:date="2018-09-07T08:05:00Z">
        <w:r>
          <w:rPr>
            <w:rFonts w:hint="eastAsia"/>
          </w:rPr>
          <w:delText>各</w:delText>
        </w:r>
      </w:del>
      <w:r>
        <w:rPr>
          <w:rFonts w:hint="eastAsia"/>
        </w:rPr>
        <w:t>经历了至少一起恐怖袭击，土耳其和法国则是恐怖袭击死亡人数最多的</w:t>
      </w:r>
      <w:ins w:id="24" w:author="周虹宇" w:date="2018-09-07T08:06:00Z">
        <w:r>
          <w:rPr>
            <w:rFonts w:hint="eastAsia"/>
          </w:rPr>
          <w:t>“</w:t>
        </w:r>
      </w:ins>
      <w:r>
        <w:rPr>
          <w:rFonts w:hint="eastAsia"/>
        </w:rPr>
        <w:t>重灾区</w:t>
      </w:r>
      <w:ins w:id="25" w:author="周虹宇" w:date="2018-09-07T08:06:00Z">
        <w:r>
          <w:rPr>
            <w:rFonts w:hint="eastAsia"/>
          </w:rPr>
          <w:t>”</w:t>
        </w:r>
      </w:ins>
      <w:r>
        <w:rPr>
          <w:rFonts w:hint="eastAsia"/>
        </w:rPr>
        <w:t>；</w:t>
      </w:r>
    </w:p>
    <w:p>
      <w:r>
        <w:rPr>
          <w:rFonts w:hint="eastAsia"/>
        </w:rPr>
        <w:t>（五）2015年，伊斯兰国各附属组织共在28个国家发动恐怖袭击，相比</w:t>
      </w:r>
      <w:del w:id="26" w:author="周虹宇" w:date="2018-09-07T08:06:00Z">
        <w:r>
          <w:rPr>
            <w:rFonts w:hint="eastAsia"/>
          </w:rPr>
          <w:delText>在</w:delText>
        </w:r>
      </w:del>
      <w:r>
        <w:rPr>
          <w:rFonts w:hint="eastAsia"/>
        </w:rPr>
        <w:t>2014年的13个国家，</w:t>
      </w:r>
      <w:ins w:id="27" w:author="周虹宇" w:date="2018-09-07T08:06:00Z">
        <w:r>
          <w:rPr>
            <w:rFonts w:hint="eastAsia"/>
          </w:rPr>
          <w:t>数量</w:t>
        </w:r>
      </w:ins>
      <w:r>
        <w:rPr>
          <w:rFonts w:hint="eastAsia"/>
        </w:rPr>
        <w:t>有所</w:t>
      </w:r>
      <w:ins w:id="28" w:author="周虹宇" w:date="2018-09-07T08:06:00Z">
        <w:r>
          <w:rPr>
            <w:rFonts w:hint="eastAsia"/>
          </w:rPr>
          <w:t>增加</w:t>
        </w:r>
      </w:ins>
      <w:del w:id="29" w:author="周虹宇" w:date="2018-09-07T08:06:00Z">
        <w:r>
          <w:rPr>
            <w:rFonts w:hint="eastAsia"/>
          </w:rPr>
          <w:delText>提升</w:delText>
        </w:r>
      </w:del>
      <w:r>
        <w:rPr>
          <w:rFonts w:hint="eastAsia"/>
        </w:rPr>
        <w:t>；</w:t>
      </w:r>
    </w:p>
    <w:p>
      <w:r>
        <w:rPr>
          <w:rFonts w:hint="eastAsia"/>
        </w:rPr>
        <w:t>（六）2015年，</w:t>
      </w:r>
      <w:ins w:id="30" w:author="周虹宇" w:date="2018-09-07T08:07:00Z">
        <w:r>
          <w:rPr>
            <w:rFonts w:hint="eastAsia"/>
          </w:rPr>
          <w:t>已知的</w:t>
        </w:r>
      </w:ins>
      <w:ins w:id="31" w:author="周虹宇" w:date="2018-09-07T08:09:00Z">
        <w:r>
          <w:rPr>
            <w:rFonts w:hint="eastAsia"/>
          </w:rPr>
          <w:t>274个</w:t>
        </w:r>
      </w:ins>
      <w:r>
        <w:rPr>
          <w:rFonts w:hint="eastAsia"/>
        </w:rPr>
        <w:t>发动袭击的恐怖主义组织</w:t>
      </w:r>
      <w:del w:id="32" w:author="周虹宇" w:date="2018-09-07T08:07:00Z">
        <w:r>
          <w:rPr>
            <w:rFonts w:hint="eastAsia"/>
          </w:rPr>
          <w:delText>已知的</w:delText>
        </w:r>
      </w:del>
      <w:del w:id="33" w:author="周虹宇" w:date="2018-09-07T08:09:00Z">
        <w:r>
          <w:rPr>
            <w:rFonts w:hint="eastAsia"/>
          </w:rPr>
          <w:delText>有274个，其</w:delText>
        </w:r>
      </w:del>
      <w:r>
        <w:rPr>
          <w:rFonts w:hint="eastAsia"/>
        </w:rPr>
        <w:t>中</w:t>
      </w:r>
      <w:ins w:id="34" w:author="周虹宇" w:date="2018-09-07T08:09:00Z">
        <w:r>
          <w:rPr>
            <w:rFonts w:hint="eastAsia"/>
          </w:rPr>
          <w:t>，有</w:t>
        </w:r>
      </w:ins>
      <w:r>
        <w:rPr>
          <w:rFonts w:hint="eastAsia"/>
        </w:rPr>
        <w:t>103个</w:t>
      </w:r>
      <w:del w:id="35" w:author="周虹宇" w:date="2018-09-07T08:09:00Z">
        <w:r>
          <w:rPr>
            <w:rFonts w:hint="eastAsia"/>
          </w:rPr>
          <w:delText>恐怖主义组织</w:delText>
        </w:r>
      </w:del>
      <w:del w:id="36" w:author="周虹宇" w:date="2018-09-07T08:08:00Z">
        <w:r>
          <w:rPr>
            <w:rFonts w:hint="eastAsia"/>
          </w:rPr>
          <w:delText>并</w:delText>
        </w:r>
      </w:del>
      <w:r>
        <w:rPr>
          <w:rFonts w:hint="eastAsia"/>
        </w:rPr>
        <w:t>未造成人员死亡；</w:t>
      </w:r>
    </w:p>
    <w:p>
      <w:r>
        <w:rPr>
          <w:rFonts w:hint="eastAsia"/>
        </w:rPr>
        <w:t>（七）2015年，全球共23个国家</w:t>
      </w:r>
      <w:ins w:id="37" w:author="周虹宇" w:date="2018-09-07T08:10:00Z">
        <w:r>
          <w:rPr>
            <w:rFonts w:hint="eastAsia"/>
          </w:rPr>
          <w:t>在</w:t>
        </w:r>
      </w:ins>
      <w:r>
        <w:rPr>
          <w:rFonts w:hint="eastAsia"/>
        </w:rPr>
        <w:t>恐怖袭击死亡人数</w:t>
      </w:r>
      <w:ins w:id="38" w:author="周虹宇" w:date="2018-09-07T08:10:00Z">
        <w:r>
          <w:rPr>
            <w:rFonts w:hint="eastAsia"/>
          </w:rPr>
          <w:t>上</w:t>
        </w:r>
      </w:ins>
      <w:r>
        <w:rPr>
          <w:rFonts w:hint="eastAsia"/>
        </w:rPr>
        <w:t>创下历史新高，相比2014年的17个国家，增加了6个。</w:t>
      </w:r>
    </w:p>
    <w:p/>
    <w:p/>
    <w:p/>
    <w:p/>
    <w:p/>
    <w:p/>
    <w:p/>
    <w:p/>
    <w:p/>
    <w:p/>
    <w:p/>
    <w:p/>
    <w:p/>
    <w:p/>
    <w:p/>
    <w:p/>
    <w:p/>
    <w:p/>
    <w:p/>
    <w:p/>
    <w:p/>
    <w:p>
      <w:pPr>
        <w:pStyle w:val="3"/>
      </w:pPr>
      <w:r>
        <w:rPr>
          <w:rFonts w:hint="eastAsia"/>
        </w:rPr>
        <w:t>一、全球恐怖主义数据地图</w:t>
      </w:r>
    </w:p>
    <w:p>
      <w:r>
        <w:rPr>
          <w:rFonts w:hint="eastAsia"/>
        </w:rPr>
        <w:drawing>
          <wp:inline distT="0" distB="0" distL="0" distR="0">
            <wp:extent cx="5274310" cy="53809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 cstate="print">
                      <a:grayscl/>
                      <a:extLst>
                        <a:ext uri="{28A0092B-C50C-407E-A947-70E740481C1C}">
                          <a14:useLocalDpi xmlns:a14="http://schemas.microsoft.com/office/drawing/2010/main" val="0"/>
                        </a:ext>
                      </a:extLst>
                    </a:blip>
                    <a:stretch>
                      <a:fillRect/>
                    </a:stretch>
                  </pic:blipFill>
                  <pic:spPr>
                    <a:xfrm>
                      <a:off x="0" y="0"/>
                      <a:ext cx="5274310" cy="5380990"/>
                    </a:xfrm>
                    <a:prstGeom prst="rect">
                      <a:avLst/>
                    </a:prstGeom>
                  </pic:spPr>
                </pic:pic>
              </a:graphicData>
            </a:graphic>
          </wp:inline>
        </w:drawing>
      </w:r>
    </w:p>
    <w:p>
      <w:r>
        <w:rPr>
          <w:rFonts w:hint="eastAsia"/>
        </w:rPr>
        <w:drawing>
          <wp:inline distT="0" distB="0" distL="0" distR="0">
            <wp:extent cx="5274310" cy="6662420"/>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 cstate="print">
                      <a:grayscl/>
                      <a:extLst>
                        <a:ext uri="{28A0092B-C50C-407E-A947-70E740481C1C}">
                          <a14:useLocalDpi xmlns:a14="http://schemas.microsoft.com/office/drawing/2010/main" val="0"/>
                        </a:ext>
                      </a:extLst>
                    </a:blip>
                    <a:stretch>
                      <a:fillRect/>
                    </a:stretch>
                  </pic:blipFill>
                  <pic:spPr>
                    <a:xfrm>
                      <a:off x="0" y="0"/>
                      <a:ext cx="5274310" cy="6662420"/>
                    </a:xfrm>
                    <a:prstGeom prst="rect">
                      <a:avLst/>
                    </a:prstGeom>
                  </pic:spPr>
                </pic:pic>
              </a:graphicData>
            </a:graphic>
          </wp:inline>
        </w:drawing>
      </w:r>
    </w:p>
    <w:p/>
    <w:p/>
    <w:p/>
    <w:p/>
    <w:p/>
    <w:p/>
    <w:p/>
    <w:p/>
    <w:p/>
    <w:p/>
    <w:p/>
    <w:p>
      <w:pPr>
        <w:pStyle w:val="3"/>
      </w:pPr>
      <w:r>
        <w:rPr>
          <w:rFonts w:hint="eastAsia"/>
        </w:rPr>
        <w:t>二、恐怖主义事件地图</w:t>
      </w:r>
    </w:p>
    <w:p>
      <w:del w:id="39" w:author="于 子沁" w:date="2018-09-11T19:16:00Z">
        <w:r>
          <w:rPr>
            <w:rFonts w:hint="eastAsia"/>
          </w:rPr>
          <w:drawing>
            <wp:inline distT="0" distB="0" distL="0" distR="0">
              <wp:extent cx="5274310" cy="43046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 cstate="print">
                        <a:grayscl/>
                        <a:extLst>
                          <a:ext uri="{28A0092B-C50C-407E-A947-70E740481C1C}">
                            <a14:useLocalDpi xmlns:a14="http://schemas.microsoft.com/office/drawing/2010/main" val="0"/>
                          </a:ext>
                        </a:extLst>
                      </a:blip>
                      <a:stretch>
                        <a:fillRect/>
                      </a:stretch>
                    </pic:blipFill>
                    <pic:spPr>
                      <a:xfrm>
                        <a:off x="0" y="0"/>
                        <a:ext cx="5274310" cy="4304665"/>
                      </a:xfrm>
                      <a:prstGeom prst="rect">
                        <a:avLst/>
                      </a:prstGeom>
                    </pic:spPr>
                  </pic:pic>
                </a:graphicData>
              </a:graphic>
            </wp:inline>
          </w:drawing>
        </w:r>
      </w:del>
    </w:p>
    <w:p>
      <w:ins w:id="41" w:author="于 子沁" w:date="2018-09-11T19:16:00Z">
        <w:r>
          <w:rPr/>
          <w:drawing>
            <wp:inline distT="0" distB="0" distL="0" distR="0">
              <wp:extent cx="5705475" cy="46577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a:xfrm>
                        <a:off x="0" y="0"/>
                        <a:ext cx="5713682" cy="4664662"/>
                      </a:xfrm>
                      <a:prstGeom prst="rect">
                        <a:avLst/>
                      </a:prstGeom>
                      <a:noFill/>
                    </pic:spPr>
                  </pic:pic>
                </a:graphicData>
              </a:graphic>
            </wp:inline>
          </w:drawing>
        </w:r>
      </w:ins>
      <w:del w:id="43" w:author="于 子沁" w:date="2018-09-11T19:16:00Z">
        <w:r>
          <w:rPr>
            <w:rFonts w:hint="eastAsia"/>
          </w:rPr>
          <w:drawing>
            <wp:inline distT="0" distB="0" distL="0" distR="0">
              <wp:extent cx="5274310" cy="39452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
                        <a:grayscl/>
                        <a:extLst>
                          <a:ext uri="{28A0092B-C50C-407E-A947-70E740481C1C}">
                            <a14:useLocalDpi xmlns:a14="http://schemas.microsoft.com/office/drawing/2010/main" val="0"/>
                          </a:ext>
                        </a:extLst>
                      </a:blip>
                      <a:stretch>
                        <a:fillRect/>
                      </a:stretch>
                    </pic:blipFill>
                    <pic:spPr>
                      <a:xfrm>
                        <a:off x="0" y="0"/>
                        <a:ext cx="5274310" cy="3945255"/>
                      </a:xfrm>
                      <a:prstGeom prst="rect">
                        <a:avLst/>
                      </a:prstGeom>
                    </pic:spPr>
                  </pic:pic>
                </a:graphicData>
              </a:graphic>
            </wp:inline>
          </w:drawing>
        </w:r>
      </w:del>
    </w:p>
    <w:p>
      <w:r>
        <w:rPr>
          <w:rFonts w:hint="eastAsia"/>
        </w:rPr>
        <w:drawing>
          <wp:inline distT="0" distB="0" distL="0" distR="0">
            <wp:extent cx="5274310" cy="39452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
                      <a:grayscl/>
                      <a:extLst>
                        <a:ext uri="{28A0092B-C50C-407E-A947-70E740481C1C}">
                          <a14:useLocalDpi xmlns:a14="http://schemas.microsoft.com/office/drawing/2010/main" val="0"/>
                        </a:ext>
                      </a:extLst>
                    </a:blip>
                    <a:stretch>
                      <a:fillRect/>
                    </a:stretch>
                  </pic:blipFill>
                  <pic:spPr>
                    <a:xfrm>
                      <a:off x="0" y="0"/>
                      <a:ext cx="5274310" cy="3945255"/>
                    </a:xfrm>
                    <a:prstGeom prst="rect">
                      <a:avLst/>
                    </a:prstGeom>
                  </pic:spPr>
                </pic:pic>
              </a:graphicData>
            </a:graphic>
          </wp:inline>
        </w:drawing>
      </w:r>
    </w:p>
    <w:p/>
    <w:p>
      <w:pPr>
        <w:pStyle w:val="3"/>
      </w:pPr>
      <w:r>
        <w:rPr>
          <w:rFonts w:hint="eastAsia"/>
        </w:rPr>
        <w:t>三、2015年恐怖主义</w:t>
      </w:r>
    </w:p>
    <w:p>
      <w:r>
        <w:rPr>
          <w:rFonts w:hint="eastAsia"/>
        </w:rPr>
        <w:t xml:space="preserve">    2016年全球恐怖主义指数（</w:t>
      </w:r>
      <w:r>
        <w:t>The 2016</w:t>
      </w:r>
      <w:r>
        <w:rPr>
          <w:rFonts w:hint="eastAsia"/>
        </w:rPr>
        <w:t xml:space="preserve"> </w:t>
      </w:r>
      <w:r>
        <w:t>Global Terrorism Index</w:t>
      </w:r>
      <w:r>
        <w:rPr>
          <w:rFonts w:hint="eastAsia"/>
        </w:rPr>
        <w:t>，下文简称</w:t>
      </w:r>
      <w:r>
        <w:t>GTI</w:t>
      </w:r>
      <w:ins w:id="45" w:author="周虹宇" w:date="2018-09-07T08:10:00Z">
        <w:r>
          <w:rPr>
            <w:rFonts w:hint="eastAsia"/>
          </w:rPr>
          <w:t>）</w:t>
        </w:r>
      </w:ins>
      <w:del w:id="46" w:author="周虹宇" w:date="2018-09-07T08:10:00Z">
        <w:r>
          <w:rPr/>
          <w:delText>)</w:delText>
        </w:r>
      </w:del>
      <w:r>
        <w:rPr>
          <w:rFonts w:hint="eastAsia"/>
        </w:rPr>
        <w:t>显示，2015年全球恐怖主义袭击总数及所造成</w:t>
      </w:r>
      <w:ins w:id="47" w:author="周虹宇" w:date="2018-09-07T08:11:00Z">
        <w:r>
          <w:rPr>
            <w:rFonts w:hint="eastAsia"/>
          </w:rPr>
          <w:t>的</w:t>
        </w:r>
      </w:ins>
      <w:r>
        <w:rPr>
          <w:rFonts w:hint="eastAsia"/>
        </w:rPr>
        <w:t>死亡人数</w:t>
      </w:r>
      <w:ins w:id="48" w:author="周虹宇" w:date="2018-09-07T08:11:00Z">
        <w:r>
          <w:rPr>
            <w:rFonts w:hint="eastAsia"/>
          </w:rPr>
          <w:t>均</w:t>
        </w:r>
      </w:ins>
      <w:del w:id="49" w:author="周虹宇" w:date="2018-09-07T08:11:00Z">
        <w:r>
          <w:rPr>
            <w:rFonts w:hint="eastAsia"/>
          </w:rPr>
          <w:delText>皆</w:delText>
        </w:r>
      </w:del>
      <w:r>
        <w:rPr>
          <w:rFonts w:hint="eastAsia"/>
        </w:rPr>
        <w:t>下降10%。</w:t>
      </w:r>
    </w:p>
    <w:p/>
    <w:p>
      <w:r>
        <w:rPr>
          <w:rFonts w:hint="eastAsia"/>
        </w:rPr>
        <w:t xml:space="preserve">    2014年全球恐怖主义袭击死亡人数相比2013年增长84%，而</w:t>
      </w:r>
      <w:ins w:id="50" w:author="周虹宇" w:date="2018-09-07T08:12:00Z">
        <w:r>
          <w:rPr>
            <w:rFonts w:hint="eastAsia"/>
          </w:rPr>
          <w:t>在</w:t>
        </w:r>
      </w:ins>
      <w:del w:id="51" w:author="周虹宇" w:date="2018-09-07T08:12:00Z">
        <w:r>
          <w:rPr>
            <w:rFonts w:hint="eastAsia"/>
          </w:rPr>
          <w:delText>在</w:delText>
        </w:r>
      </w:del>
      <w:r>
        <w:rPr>
          <w:rFonts w:hint="eastAsia"/>
        </w:rPr>
        <w:t>2015年</w:t>
      </w:r>
      <w:ins w:id="52" w:author="周虹宇" w:date="2018-09-07T08:12:00Z">
        <w:r>
          <w:rPr>
            <w:rFonts w:hint="eastAsia"/>
          </w:rPr>
          <w:t>情况</w:t>
        </w:r>
      </w:ins>
      <w:r>
        <w:rPr>
          <w:rFonts w:hint="eastAsia"/>
        </w:rPr>
        <w:t>已有了很大改善，这也预示着2015年成为反恐的转折点。</w:t>
      </w:r>
      <w:ins w:id="53" w:author="周虹宇" w:date="2018-09-07T08:12:00Z">
        <w:r>
          <w:rPr>
            <w:rFonts w:hint="eastAsia"/>
          </w:rPr>
          <w:t>发生这一转变的主要原因在于，</w:t>
        </w:r>
      </w:ins>
      <w:del w:id="54" w:author="周虹宇" w:date="2018-09-07T08:12:00Z">
        <w:r>
          <w:rPr>
            <w:rFonts w:hint="eastAsia"/>
          </w:rPr>
          <w:delText>这一</w:delText>
        </w:r>
      </w:del>
      <w:del w:id="55" w:author="周虹宇" w:date="2018-09-07T08:13:00Z">
        <w:r>
          <w:rPr>
            <w:rFonts w:hint="eastAsia"/>
          </w:rPr>
          <w:delText>转变得以发生，主要是因为</w:delText>
        </w:r>
      </w:del>
      <w:r>
        <w:rPr>
          <w:rFonts w:hint="eastAsia"/>
        </w:rPr>
        <w:t>尼日利亚“博科圣地”及伊拉克“伊斯兰国”</w:t>
      </w:r>
      <w:ins w:id="56" w:author="周虹宇" w:date="2018-09-07T08:13:00Z">
        <w:r>
          <w:rPr>
            <w:rFonts w:hint="eastAsia"/>
          </w:rPr>
          <w:t>受军事挫败的影响，</w:t>
        </w:r>
      </w:ins>
      <w:del w:id="57" w:author="周虹宇" w:date="2018-09-07T08:13:00Z">
        <w:r>
          <w:rPr>
            <w:rFonts w:hint="eastAsia"/>
          </w:rPr>
          <w:delText>继各自军事挫败后，</w:delText>
        </w:r>
      </w:del>
      <w:r>
        <w:rPr>
          <w:rFonts w:hint="eastAsia"/>
        </w:rPr>
        <w:t>相应恐怖主义活动有所减少。2015年也是自2010年来恐怖主义死亡人数第一次有所下降</w:t>
      </w:r>
      <w:ins w:id="58" w:author="周虹宇" w:date="2018-09-07T08:14:00Z">
        <w:r>
          <w:rPr>
            <w:rFonts w:hint="eastAsia"/>
          </w:rPr>
          <w:t>的</w:t>
        </w:r>
      </w:ins>
      <w:ins w:id="59" w:author="周虹宇" w:date="2018-09-07T08:15:00Z">
        <w:r>
          <w:rPr>
            <w:rFonts w:hint="eastAsia"/>
          </w:rPr>
          <w:t>年份</w:t>
        </w:r>
      </w:ins>
      <w:r>
        <w:rPr>
          <w:rFonts w:hint="eastAsia"/>
        </w:rPr>
        <w:t>，人心也由此倍受鼓舞</w:t>
      </w:r>
      <w:ins w:id="60" w:author="周虹宇" w:date="2018-09-07T08:15:00Z">
        <w:r>
          <w:rPr>
            <w:rFonts w:hint="eastAsia"/>
          </w:rPr>
          <w:t>。</w:t>
        </w:r>
      </w:ins>
      <w:del w:id="61" w:author="周虹宇" w:date="2018-09-07T08:15:00Z">
        <w:r>
          <w:rPr>
            <w:rFonts w:hint="eastAsia"/>
          </w:rPr>
          <w:delText>，</w:delText>
        </w:r>
      </w:del>
      <w:r>
        <w:rPr>
          <w:rFonts w:hint="eastAsia"/>
        </w:rPr>
        <w:t>不过相比2000年，2015年死亡人数增长</w:t>
      </w:r>
      <w:del w:id="62" w:author="周虹宇" w:date="2018-09-07T08:15:00Z">
        <w:r>
          <w:rPr>
            <w:rFonts w:hint="eastAsia"/>
          </w:rPr>
          <w:delText>却</w:delText>
        </w:r>
      </w:del>
      <w:ins w:id="63" w:author="周虹宇" w:date="2018-09-07T08:17:00Z">
        <w:r>
          <w:rPr>
            <w:rFonts w:hint="eastAsia"/>
          </w:rPr>
          <w:t>仍</w:t>
        </w:r>
      </w:ins>
      <w:del w:id="64" w:author="周虹宇" w:date="2018-09-07T08:17:00Z">
        <w:r>
          <w:rPr>
            <w:rFonts w:hint="eastAsia"/>
          </w:rPr>
          <w:delText>也</w:delText>
        </w:r>
      </w:del>
      <w:r>
        <w:rPr>
          <w:rFonts w:hint="eastAsia"/>
        </w:rPr>
        <w:t>近9倍之多，仍在过去16年间</w:t>
      </w:r>
      <w:ins w:id="65" w:author="周虹宇" w:date="2018-09-07T08:16:00Z">
        <w:r>
          <w:rPr>
            <w:rFonts w:hint="eastAsia"/>
          </w:rPr>
          <w:t>的</w:t>
        </w:r>
      </w:ins>
      <w:r>
        <w:rPr>
          <w:rFonts w:hint="eastAsia"/>
        </w:rPr>
        <w:t>恐怖主义袭击死亡人数排名上位居第二，但与2014年相</w:t>
      </w:r>
      <w:ins w:id="66" w:author="周虹宇" w:date="2018-09-07T08:17:00Z">
        <w:r>
          <w:rPr>
            <w:rFonts w:hint="eastAsia"/>
          </w:rPr>
          <w:t>比</w:t>
        </w:r>
      </w:ins>
      <w:del w:id="67" w:author="周虹宇" w:date="2018-09-07T08:17:00Z">
        <w:r>
          <w:rPr>
            <w:rFonts w:hint="eastAsia"/>
          </w:rPr>
          <w:delText>较</w:delText>
        </w:r>
      </w:del>
      <w:r>
        <w:rPr>
          <w:rFonts w:hint="eastAsia"/>
        </w:rPr>
        <w:t>，恐怖袭击数已从13486降至12089起。</w:t>
      </w:r>
    </w:p>
    <w:p/>
    <w:p>
      <w:r>
        <w:rPr>
          <w:rFonts w:hint="eastAsia"/>
        </w:rPr>
        <w:t xml:space="preserve">    正因为伊拉克、尼日利亚及巴基斯坦恐怖袭击死亡人数</w:t>
      </w:r>
      <w:ins w:id="68" w:author="周虹宇" w:date="2018-09-07T08:18:00Z">
        <w:r>
          <w:rPr>
            <w:rFonts w:hint="eastAsia"/>
          </w:rPr>
          <w:t>的</w:t>
        </w:r>
      </w:ins>
      <w:r>
        <w:rPr>
          <w:rFonts w:hint="eastAsia"/>
        </w:rPr>
        <w:t>减少，2015年全球恐怖袭击死亡人数才得以下降。</w:t>
      </w:r>
    </w:p>
    <w:p/>
    <w:p>
      <w:r>
        <w:rPr>
          <w:rFonts w:hint="eastAsia"/>
        </w:rPr>
        <w:t xml:space="preserve">    据</w:t>
      </w:r>
      <w:r>
        <w:t>GTI</w:t>
      </w:r>
      <w:r>
        <w:rPr>
          <w:rFonts w:hint="eastAsia"/>
        </w:rPr>
        <w:t>数据显示，伊拉克、尼日利亚、阿富汗、巴基斯坦及叙利亚一直是受恐怖主义影响最大的五个国家。</w:t>
      </w:r>
      <w:ins w:id="69" w:author="周虹宇" w:date="2018-09-07T08:19:00Z">
        <w:r>
          <w:rPr>
            <w:rFonts w:hint="eastAsia"/>
          </w:rPr>
          <w:t>基于对</w:t>
        </w:r>
      </w:ins>
      <w:del w:id="70" w:author="周虹宇" w:date="2018-09-07T08:19:00Z">
        <w:r>
          <w:rPr>
            <w:rFonts w:hint="eastAsia"/>
          </w:rPr>
          <w:delText>在对</w:delText>
        </w:r>
      </w:del>
      <w:r>
        <w:rPr>
          <w:rFonts w:hint="eastAsia"/>
        </w:rPr>
        <w:t>近五年恐怖袭击数量、死亡人数、受伤人数</w:t>
      </w:r>
      <w:del w:id="71" w:author="周虹宇" w:date="2018-09-07T08:20:00Z">
        <w:r>
          <w:rPr>
            <w:rFonts w:hint="eastAsia"/>
          </w:rPr>
          <w:delText>、</w:delText>
        </w:r>
      </w:del>
      <w:r>
        <w:rPr>
          <w:rFonts w:hint="eastAsia"/>
        </w:rPr>
        <w:t>及财产损失</w:t>
      </w:r>
      <w:ins w:id="72" w:author="周虹宇" w:date="2018-09-07T08:18:00Z">
        <w:r>
          <w:rPr>
            <w:rFonts w:hint="eastAsia"/>
          </w:rPr>
          <w:t>的</w:t>
        </w:r>
      </w:ins>
      <w:r>
        <w:rPr>
          <w:rFonts w:hint="eastAsia"/>
        </w:rPr>
        <w:t>统计</w:t>
      </w:r>
      <w:del w:id="73" w:author="周虹宇" w:date="2018-09-07T08:19:00Z">
        <w:r>
          <w:rPr>
            <w:rFonts w:hint="eastAsia"/>
          </w:rPr>
          <w:delText>基础上</w:delText>
        </w:r>
      </w:del>
      <w:r>
        <w:rPr>
          <w:rFonts w:hint="eastAsia"/>
        </w:rPr>
        <w:t>，</w:t>
      </w:r>
      <w:r>
        <w:t>GTI</w:t>
      </w:r>
      <w:r>
        <w:rPr>
          <w:rFonts w:hint="eastAsia"/>
        </w:rPr>
        <w:t>对</w:t>
      </w:r>
      <w:del w:id="74" w:author="周虹宇" w:date="2018-09-07T08:19:00Z">
        <w:r>
          <w:rPr>
            <w:rFonts w:hint="eastAsia"/>
          </w:rPr>
          <w:delText>恐怖主义之于</w:delText>
        </w:r>
      </w:del>
      <w:r>
        <w:rPr>
          <w:rFonts w:hint="eastAsia"/>
        </w:rPr>
        <w:t>各国</w:t>
      </w:r>
      <w:ins w:id="75" w:author="周虹宇" w:date="2018-09-07T08:19:00Z">
        <w:r>
          <w:rPr>
            <w:rFonts w:hint="eastAsia"/>
          </w:rPr>
          <w:t>受恐怖主义</w:t>
        </w:r>
      </w:ins>
      <w:r>
        <w:rPr>
          <w:rFonts w:hint="eastAsia"/>
        </w:rPr>
        <w:t>的影响作出评价，以上五个国家在近三年一直位于评价指数排名前列，</w:t>
      </w:r>
      <w:ins w:id="76" w:author="周虹宇" w:date="2018-09-07T08:20:00Z">
        <w:r>
          <w:rPr>
            <w:rFonts w:hint="eastAsia"/>
          </w:rPr>
          <w:t>且</w:t>
        </w:r>
      </w:ins>
      <w:del w:id="77" w:author="周虹宇" w:date="2018-09-07T08:20:00Z">
        <w:r>
          <w:rPr>
            <w:rFonts w:hint="eastAsia"/>
          </w:rPr>
          <w:delText>同时</w:delText>
        </w:r>
      </w:del>
      <w:r>
        <w:rPr>
          <w:rFonts w:hint="eastAsia"/>
        </w:rPr>
        <w:t>伊拉克、尼日利亚、巴基斯坦受恐怖主义影响评价分数皆</w:t>
      </w:r>
      <w:ins w:id="78" w:author="周虹宇" w:date="2018-09-07T08:21:00Z">
        <w:r>
          <w:rPr>
            <w:rFonts w:hint="eastAsia"/>
          </w:rPr>
          <w:t>呈</w:t>
        </w:r>
      </w:ins>
      <w:r>
        <w:rPr>
          <w:rFonts w:hint="eastAsia"/>
        </w:rPr>
        <w:t>显著增长。</w:t>
      </w:r>
    </w:p>
    <w:p/>
    <w:p>
      <w:r>
        <w:rPr>
          <w:rFonts w:hint="eastAsia"/>
        </w:rPr>
        <w:t xml:space="preserve">    </w:t>
      </w:r>
      <w:del w:id="79" w:author="周虹宇" w:date="2018-09-07T08:21:00Z">
        <w:r>
          <w:rPr>
            <w:rFonts w:hint="eastAsia"/>
          </w:rPr>
          <w:delText>然而，</w:delText>
        </w:r>
      </w:del>
      <w:r>
        <w:rPr>
          <w:rFonts w:hint="eastAsia"/>
        </w:rPr>
        <w:t>尽管</w:t>
      </w:r>
      <w:r>
        <w:t>GTI</w:t>
      </w:r>
      <w:r>
        <w:rPr>
          <w:rFonts w:hint="eastAsia"/>
        </w:rPr>
        <w:t>平均下降6%， 但是73个国家受恐怖主义影响指数却</w:t>
      </w:r>
      <w:del w:id="80" w:author="周虹宇" w:date="2018-09-07T08:21:00Z">
        <w:r>
          <w:rPr>
            <w:rFonts w:hint="eastAsia"/>
          </w:rPr>
          <w:delText>仍</w:delText>
        </w:r>
      </w:del>
      <w:ins w:id="81" w:author="周虹宇" w:date="2018-09-07T08:23:00Z">
        <w:r>
          <w:rPr>
            <w:rFonts w:hint="eastAsia"/>
          </w:rPr>
          <w:t>呈</w:t>
        </w:r>
      </w:ins>
      <w:del w:id="82" w:author="周虹宇" w:date="2018-09-07T08:23:00Z">
        <w:r>
          <w:rPr>
            <w:rFonts w:hint="eastAsia"/>
          </w:rPr>
          <w:delText>有所</w:delText>
        </w:r>
      </w:del>
      <w:r>
        <w:rPr>
          <w:rFonts w:hint="eastAsia"/>
        </w:rPr>
        <w:t>增长</w:t>
      </w:r>
      <w:ins w:id="83" w:author="周虹宇" w:date="2018-09-07T08:23:00Z">
        <w:r>
          <w:rPr>
            <w:rFonts w:hint="eastAsia"/>
          </w:rPr>
          <w:t>趋势</w:t>
        </w:r>
      </w:ins>
      <w:r>
        <w:rPr>
          <w:rFonts w:hint="eastAsia"/>
        </w:rPr>
        <w:t>，仅53个国家受影响指数</w:t>
      </w:r>
      <w:ins w:id="84" w:author="周虹宇" w:date="2018-09-07T08:23:00Z">
        <w:r>
          <w:rPr>
            <w:rFonts w:hint="eastAsia"/>
          </w:rPr>
          <w:t>有所</w:t>
        </w:r>
      </w:ins>
      <w:del w:id="85" w:author="周虹宇" w:date="2018-09-07T08:23:00Z">
        <w:r>
          <w:rPr>
            <w:rFonts w:hint="eastAsia"/>
          </w:rPr>
          <w:delText>得以</w:delText>
        </w:r>
      </w:del>
      <w:r>
        <w:rPr>
          <w:rFonts w:hint="eastAsia"/>
        </w:rPr>
        <w:t>下降。这一数据</w:t>
      </w:r>
      <w:ins w:id="86" w:author="周虹宇" w:date="2018-09-07T08:24:00Z">
        <w:r>
          <w:rPr>
            <w:rFonts w:hint="eastAsia"/>
          </w:rPr>
          <w:t>表明</w:t>
        </w:r>
      </w:ins>
      <w:del w:id="87" w:author="周虹宇" w:date="2018-09-07T08:24:00Z">
        <w:r>
          <w:rPr>
            <w:rFonts w:hint="eastAsia"/>
          </w:rPr>
          <w:delText>标示</w:delText>
        </w:r>
      </w:del>
      <w:r>
        <w:rPr>
          <w:rFonts w:hint="eastAsia"/>
        </w:rPr>
        <w:t>了恐怖袭击影响及其分散模式十分复杂，</w:t>
      </w:r>
      <w:del w:id="88" w:author="周虹宇" w:date="2018-09-07T08:24:00Z">
        <w:r>
          <w:rPr>
            <w:rFonts w:hint="eastAsia"/>
          </w:rPr>
          <w:delText>最</w:delText>
        </w:r>
      </w:del>
      <w:r>
        <w:rPr>
          <w:rFonts w:hint="eastAsia"/>
        </w:rPr>
        <w:t>深陷恐怖袭击</w:t>
      </w:r>
      <w:del w:id="89" w:author="周虹宇" w:date="2018-09-07T08:24:00Z">
        <w:r>
          <w:rPr>
            <w:rFonts w:hint="eastAsia"/>
          </w:rPr>
          <w:delText>水生火热</w:delText>
        </w:r>
      </w:del>
      <w:del w:id="90" w:author="周虹宇" w:date="2018-09-07T08:25:00Z">
        <w:r>
          <w:rPr>
            <w:rFonts w:hint="eastAsia"/>
          </w:rPr>
          <w:delText>中</w:delText>
        </w:r>
      </w:del>
      <w:r>
        <w:rPr>
          <w:rFonts w:hint="eastAsia"/>
        </w:rPr>
        <w:t>的国家所受影响仍在不断加深，其它一些国家也是如此，其中很大一部分国家2015年恐怖袭击数量都创下了自2000年来的历史新高。但布隆迪、法国、比利时、科威特、尼日利亚、沙特阿拉伯及尼日尔等27个国家</w:t>
      </w:r>
      <w:ins w:id="91" w:author="周虹宇" w:date="2018-09-07T08:26:00Z">
        <w:r>
          <w:rPr>
            <w:rFonts w:hint="eastAsia"/>
          </w:rPr>
          <w:t>的</w:t>
        </w:r>
      </w:ins>
      <w:r>
        <w:rPr>
          <w:rFonts w:hint="eastAsia"/>
        </w:rPr>
        <w:t>2015年</w:t>
      </w:r>
      <w:r>
        <w:t>GTI</w:t>
      </w:r>
      <w:r>
        <w:rPr>
          <w:rFonts w:hint="eastAsia"/>
        </w:rPr>
        <w:t>下降均超过10%。</w:t>
      </w:r>
    </w:p>
    <w:p/>
    <w:p>
      <w:r>
        <w:rPr>
          <w:rFonts w:hint="eastAsia"/>
        </w:rPr>
        <w:t xml:space="preserve">    相较2014年，伊拉克、尼日利亚2015年恐怖袭击死亡人数共下降32%，合5556人。尽管如此，伊拉克、尼日利亚</w:t>
      </w:r>
      <w:del w:id="92" w:author="周虹宇" w:date="2018-09-07T08:27:00Z">
        <w:r>
          <w:rPr>
            <w:rFonts w:hint="eastAsia"/>
          </w:rPr>
          <w:delText>、</w:delText>
        </w:r>
      </w:del>
      <w:r>
        <w:rPr>
          <w:rFonts w:hint="eastAsia"/>
        </w:rPr>
        <w:t>及阿富汗</w:t>
      </w:r>
      <w:ins w:id="93" w:author="周虹宇" w:date="2018-09-07T08:27:00Z">
        <w:r>
          <w:rPr>
            <w:rFonts w:hint="eastAsia"/>
          </w:rPr>
          <w:t>的受</w:t>
        </w:r>
      </w:ins>
      <w:r>
        <w:rPr>
          <w:rFonts w:hint="eastAsia"/>
        </w:rPr>
        <w:t>恐怖袭击死亡总人数在2014和2015年仍旧保持着全球最多</w:t>
      </w:r>
      <w:del w:id="94" w:author="周虹宇" w:date="2018-09-07T08:28:00Z">
        <w:r>
          <w:rPr>
            <w:rFonts w:hint="eastAsia"/>
          </w:rPr>
          <w:delText>的水平</w:delText>
        </w:r>
      </w:del>
      <w:r>
        <w:rPr>
          <w:rFonts w:hint="eastAsia"/>
        </w:rPr>
        <w:t>。</w:t>
      </w:r>
    </w:p>
    <w:p/>
    <w:p>
      <w:r>
        <w:rPr>
          <w:rFonts w:hint="eastAsia"/>
        </w:rPr>
        <w:t xml:space="preserve">    </w:t>
      </w:r>
      <w:del w:id="95" w:author="周虹宇" w:date="2018-09-07T08:29:00Z">
        <w:r>
          <w:rPr>
            <w:rFonts w:hint="eastAsia"/>
          </w:rPr>
          <w:delText>在</w:delText>
        </w:r>
      </w:del>
      <w:r>
        <w:rPr>
          <w:rFonts w:hint="eastAsia"/>
        </w:rPr>
        <w:t>尼日利亚国家政府及</w:t>
      </w:r>
      <w:ins w:id="96" w:author="周虹宇" w:date="2018-09-07T08:29:00Z">
        <w:r>
          <w:rPr>
            <w:rFonts w:hint="eastAsia"/>
          </w:rPr>
          <w:t>其</w:t>
        </w:r>
      </w:ins>
      <w:r>
        <w:rPr>
          <w:rFonts w:hint="eastAsia"/>
        </w:rPr>
        <w:t>邻国</w:t>
      </w:r>
      <w:del w:id="97" w:author="周虹宇" w:date="2018-09-07T08:29:00Z">
        <w:r>
          <w:rPr>
            <w:rFonts w:hint="eastAsia"/>
          </w:rPr>
          <w:delText>共同努力下，</w:delText>
        </w:r>
      </w:del>
      <w:r>
        <w:rPr>
          <w:rFonts w:hint="eastAsia"/>
        </w:rPr>
        <w:t>通过</w:t>
      </w:r>
      <w:del w:id="98" w:author="周虹宇" w:date="2018-09-07T08:31:00Z">
        <w:r>
          <w:rPr>
            <w:rFonts w:hint="eastAsia"/>
          </w:rPr>
          <w:delText>持续</w:delText>
        </w:r>
      </w:del>
      <w:r>
        <w:rPr>
          <w:rFonts w:hint="eastAsia"/>
        </w:rPr>
        <w:t>展开</w:t>
      </w:r>
      <w:ins w:id="99" w:author="周虹宇" w:date="2018-09-07T08:31:00Z">
        <w:r>
          <w:rPr>
            <w:rFonts w:hint="eastAsia"/>
          </w:rPr>
          <w:t>持续</w:t>
        </w:r>
      </w:ins>
      <w:ins w:id="100" w:author="周虹宇" w:date="2018-09-07T08:29:00Z">
        <w:r>
          <w:rPr>
            <w:rFonts w:hint="eastAsia"/>
          </w:rPr>
          <w:t>的</w:t>
        </w:r>
      </w:ins>
      <w:r>
        <w:rPr>
          <w:rFonts w:hint="eastAsia"/>
        </w:rPr>
        <w:t>军事行动，成功逼迫“博科圣地”离开曾经控制的土地，尼日利亚恐怖袭击死亡人数也因此得以下降。不过，“博科圣地”却也因此将恐怖主义活动扩展到了邻国喀麦隆、尼日尔，这两个国家</w:t>
      </w:r>
      <w:ins w:id="101" w:author="周虹宇" w:date="2018-09-07T08:31:00Z">
        <w:r>
          <w:rPr>
            <w:rFonts w:hint="eastAsia"/>
          </w:rPr>
          <w:t>也因</w:t>
        </w:r>
      </w:ins>
      <w:del w:id="102" w:author="周虹宇" w:date="2018-09-07T08:31:00Z">
        <w:r>
          <w:rPr>
            <w:rFonts w:hint="eastAsia"/>
          </w:rPr>
          <w:delText>故</w:delText>
        </w:r>
      </w:del>
      <w:del w:id="103" w:author="周虹宇" w:date="2018-09-07T08:30:00Z">
        <w:r>
          <w:rPr>
            <w:rFonts w:hint="eastAsia"/>
          </w:rPr>
          <w:delText>而</w:delText>
        </w:r>
      </w:del>
      <w:ins w:id="104" w:author="周虹宇" w:date="2018-09-07T08:32:00Z">
        <w:r>
          <w:rPr>
            <w:rFonts w:hint="eastAsia"/>
          </w:rPr>
          <w:t>遭受</w:t>
        </w:r>
      </w:ins>
      <w:del w:id="105" w:author="周虹宇" w:date="2018-09-07T08:32:00Z">
        <w:r>
          <w:rPr>
            <w:rFonts w:hint="eastAsia"/>
          </w:rPr>
          <w:delText>惨遭</w:delText>
        </w:r>
      </w:del>
      <w:r>
        <w:rPr>
          <w:rFonts w:hint="eastAsia"/>
        </w:rPr>
        <w:t>恐怖袭击</w:t>
      </w:r>
      <w:ins w:id="106" w:author="周虹宇" w:date="2018-09-07T08:31:00Z">
        <w:r>
          <w:rPr>
            <w:rFonts w:hint="eastAsia"/>
          </w:rPr>
          <w:t>导致</w:t>
        </w:r>
      </w:ins>
      <w:del w:id="107" w:author="周虹宇" w:date="2018-09-07T08:31:00Z">
        <w:r>
          <w:rPr>
            <w:rFonts w:hint="eastAsia"/>
          </w:rPr>
          <w:delText>，因之</w:delText>
        </w:r>
      </w:del>
      <w:r>
        <w:rPr>
          <w:rFonts w:hint="eastAsia"/>
        </w:rPr>
        <w:t>死亡人数急剧增加，最终进入</w:t>
      </w:r>
      <w:r>
        <w:t>GTI</w:t>
      </w:r>
      <w:r>
        <w:rPr>
          <w:rFonts w:hint="eastAsia"/>
        </w:rPr>
        <w:t>排行榜的前二十</w:t>
      </w:r>
      <w:del w:id="108" w:author="周虹宇" w:date="2018-09-07T08:31:00Z">
        <w:r>
          <w:rPr>
            <w:rFonts w:hint="eastAsia"/>
          </w:rPr>
          <w:delText>之列</w:delText>
        </w:r>
      </w:del>
      <w:r>
        <w:rPr>
          <w:rFonts w:hint="eastAsia"/>
        </w:rPr>
        <w:t>。</w:t>
      </w:r>
    </w:p>
    <w:p/>
    <w:p>
      <w:pPr>
        <w:ind w:firstLine="420"/>
      </w:pPr>
      <w:r>
        <w:rPr>
          <w:rFonts w:hint="eastAsia"/>
        </w:rPr>
        <w:t>在对</w:t>
      </w:r>
      <w:del w:id="109" w:author="周虹宇" w:date="2018-09-07T08:34:00Z">
        <w:r>
          <w:rPr>
            <w:rFonts w:hint="eastAsia"/>
          </w:rPr>
          <w:delText>抗</w:delText>
        </w:r>
      </w:del>
      <w:r>
        <w:rPr>
          <w:rFonts w:hint="eastAsia"/>
        </w:rPr>
        <w:t>“伊斯兰国”</w:t>
      </w:r>
      <w:del w:id="110" w:author="周虹宇" w:date="2018-09-07T08:34:00Z">
        <w:r>
          <w:rPr>
            <w:rFonts w:hint="eastAsia"/>
          </w:rPr>
          <w:delText>的</w:delText>
        </w:r>
      </w:del>
      <w:r>
        <w:rPr>
          <w:rFonts w:hint="eastAsia"/>
        </w:rPr>
        <w:t>军事干预</w:t>
      </w:r>
      <w:ins w:id="111" w:author="周虹宇" w:date="2018-09-07T08:35:00Z">
        <w:r>
          <w:rPr>
            <w:rFonts w:hint="eastAsia"/>
          </w:rPr>
          <w:t>的</w:t>
        </w:r>
      </w:ins>
      <w:r>
        <w:rPr>
          <w:rFonts w:hint="eastAsia"/>
        </w:rPr>
        <w:t>推动下，伊拉克恐怖袭击死亡人数得以下降。“伊斯兰国”本计划在伊拉克发动恐怖袭击，</w:t>
      </w:r>
      <w:ins w:id="112" w:author="周虹宇" w:date="2018-09-07T08:38:00Z">
        <w:r>
          <w:rPr>
            <w:rFonts w:hint="eastAsia"/>
          </w:rPr>
          <w:t>但</w:t>
        </w:r>
      </w:ins>
      <w:del w:id="113" w:author="周虹宇" w:date="2018-09-07T08:38:00Z">
        <w:r>
          <w:rPr>
            <w:rFonts w:hint="eastAsia"/>
          </w:rPr>
          <w:delText>却</w:delText>
        </w:r>
      </w:del>
      <w:r>
        <w:rPr>
          <w:rFonts w:hint="eastAsia"/>
        </w:rPr>
        <w:t>在</w:t>
      </w:r>
      <w:ins w:id="114" w:author="周虹宇" w:date="2018-09-07T08:35:00Z">
        <w:r>
          <w:rPr>
            <w:rFonts w:hint="eastAsia"/>
          </w:rPr>
          <w:t>受</w:t>
        </w:r>
      </w:ins>
      <w:del w:id="115" w:author="周虹宇" w:date="2018-09-07T08:35:00Z">
        <w:r>
          <w:rPr>
            <w:rFonts w:hint="eastAsia"/>
          </w:rPr>
          <w:delText>面对</w:delText>
        </w:r>
      </w:del>
      <w:r>
        <w:rPr>
          <w:rFonts w:hint="eastAsia"/>
        </w:rPr>
        <w:t>军事干预的压力下，</w:t>
      </w:r>
      <w:del w:id="116" w:author="周虹宇" w:date="2018-09-07T08:37:00Z">
        <w:r>
          <w:rPr>
            <w:rFonts w:hint="eastAsia"/>
          </w:rPr>
          <w:delText>为守卫现已占领的土地，</w:delText>
        </w:r>
      </w:del>
      <w:r>
        <w:rPr>
          <w:rFonts w:hint="eastAsia"/>
        </w:rPr>
        <w:t>不得不将本已日益减少的物资从</w:t>
      </w:r>
      <w:ins w:id="117" w:author="周虹宇" w:date="2018-09-07T08:38:00Z">
        <w:r>
          <w:rPr>
            <w:rFonts w:hint="eastAsia"/>
          </w:rPr>
          <w:t>袭击</w:t>
        </w:r>
      </w:ins>
      <w:del w:id="118" w:author="周虹宇" w:date="2018-09-07T08:38:00Z">
        <w:r>
          <w:rPr>
            <w:rFonts w:hint="eastAsia"/>
          </w:rPr>
          <w:delText>该</w:delText>
        </w:r>
      </w:del>
      <w:r>
        <w:rPr>
          <w:rFonts w:hint="eastAsia"/>
        </w:rPr>
        <w:t>计划中抽离出来，投入到</w:t>
      </w:r>
      <w:ins w:id="119" w:author="周虹宇" w:date="2018-09-07T08:37:00Z">
        <w:r>
          <w:rPr>
            <w:rFonts w:hint="eastAsia"/>
          </w:rPr>
          <w:t>守卫已占领土的活动</w:t>
        </w:r>
      </w:ins>
      <w:del w:id="120" w:author="周虹宇" w:date="2018-09-07T08:37:00Z">
        <w:r>
          <w:rPr>
            <w:rFonts w:hint="eastAsia"/>
          </w:rPr>
          <w:delText>对战</w:delText>
        </w:r>
      </w:del>
      <w:r>
        <w:rPr>
          <w:rFonts w:hint="eastAsia"/>
        </w:rPr>
        <w:t>中。</w:t>
      </w:r>
      <w:del w:id="121" w:author="周虹宇" w:date="2018-09-07T08:40:00Z">
        <w:r>
          <w:rPr>
            <w:rFonts w:hint="eastAsia"/>
          </w:rPr>
          <w:delText>可</w:delText>
        </w:r>
      </w:del>
      <w:r>
        <w:rPr>
          <w:rFonts w:hint="eastAsia"/>
        </w:rPr>
        <w:t>尽管如此，叙利亚因“伊斯兰国”造成的死亡人数仍增长800余人。</w:t>
      </w:r>
    </w:p>
    <w:p/>
    <w:p>
      <w:r>
        <w:rPr>
          <w:rFonts w:hint="eastAsia"/>
        </w:rPr>
        <w:t xml:space="preserve">    除伊拉克、尼日利亚</w:t>
      </w:r>
      <w:del w:id="122" w:author="周虹宇" w:date="2018-09-07T08:42:00Z">
        <w:r>
          <w:rPr>
            <w:rFonts w:hint="eastAsia"/>
          </w:rPr>
          <w:delText>以</w:delText>
        </w:r>
      </w:del>
      <w:r>
        <w:rPr>
          <w:rFonts w:hint="eastAsia"/>
        </w:rPr>
        <w:t>外，在世界其他</w:t>
      </w:r>
      <w:del w:id="123" w:author="周虹宇" w:date="2018-09-07T08:42:00Z">
        <w:r>
          <w:rPr>
            <w:rFonts w:hint="eastAsia"/>
          </w:rPr>
          <w:delText>各个</w:delText>
        </w:r>
      </w:del>
      <w:ins w:id="124" w:author="周虹宇" w:date="2018-09-07T08:42:00Z">
        <w:r>
          <w:rPr>
            <w:rFonts w:hint="eastAsia"/>
          </w:rPr>
          <w:t>地区</w:t>
        </w:r>
      </w:ins>
      <w:del w:id="125" w:author="周虹宇" w:date="2018-09-07T08:42:00Z">
        <w:r>
          <w:rPr>
            <w:rFonts w:hint="eastAsia"/>
          </w:rPr>
          <w:delText>角落</w:delText>
        </w:r>
      </w:del>
      <w:r>
        <w:rPr>
          <w:rFonts w:hint="eastAsia"/>
        </w:rPr>
        <w:t>，恐怖袭击死亡总数从2014的15309人增长到2015年的17476人，</w:t>
      </w:r>
      <w:del w:id="126" w:author="周虹宇" w:date="2018-09-07T08:43:00Z">
        <w:r>
          <w:rPr>
            <w:rFonts w:hint="eastAsia"/>
          </w:rPr>
          <w:delText>即</w:delText>
        </w:r>
      </w:del>
      <w:r>
        <w:rPr>
          <w:rFonts w:hint="eastAsia"/>
        </w:rPr>
        <w:t>上升14%。这一数据所示趋向与2015年度全球恐怖主义报告相违，相比从前，由于伊斯兰国及其各附属组织的全球扩张，更多</w:t>
      </w:r>
      <w:del w:id="127" w:author="周虹宇" w:date="2018-09-07T08:45:00Z">
        <w:r>
          <w:rPr>
            <w:rFonts w:hint="eastAsia"/>
          </w:rPr>
          <w:delText>的</w:delText>
        </w:r>
      </w:del>
      <w:r>
        <w:rPr>
          <w:rFonts w:hint="eastAsia"/>
        </w:rPr>
        <w:t>国家在2015年遭受了自2000年来最多的恐怖袭击。伊斯兰国与支持或附属它的组织在2014年活跃于全世界13个国家，而在2015年，这一数据</w:t>
      </w:r>
      <w:del w:id="128" w:author="周虹宇" w:date="2018-09-07T08:46:00Z">
        <w:r>
          <w:rPr>
            <w:rFonts w:hint="eastAsia"/>
          </w:rPr>
          <w:delText>就</w:delText>
        </w:r>
      </w:del>
      <w:r>
        <w:rPr>
          <w:rFonts w:hint="eastAsia"/>
        </w:rPr>
        <w:t>增长到</w:t>
      </w:r>
      <w:del w:id="129" w:author="周虹宇" w:date="2018-09-07T08:46:00Z">
        <w:r>
          <w:rPr>
            <w:rFonts w:hint="eastAsia"/>
          </w:rPr>
          <w:delText>了</w:delText>
        </w:r>
      </w:del>
      <w:r>
        <w:rPr>
          <w:rFonts w:hint="eastAsia"/>
        </w:rPr>
        <w:t>28个</w:t>
      </w:r>
      <w:del w:id="130" w:author="周虹宇" w:date="2018-09-07T08:46:00Z">
        <w:r>
          <w:rPr>
            <w:rFonts w:hint="eastAsia"/>
          </w:rPr>
          <w:delText>国家</w:delText>
        </w:r>
      </w:del>
      <w:r>
        <w:rPr>
          <w:rFonts w:hint="eastAsia"/>
        </w:rPr>
        <w:t>。</w:t>
      </w:r>
    </w:p>
    <w:p/>
    <w:p>
      <w:r>
        <w:rPr>
          <w:rFonts w:hint="eastAsia"/>
        </w:rPr>
        <w:t xml:space="preserve">    恐怖袭击死亡人数增长最</w:t>
      </w:r>
      <w:del w:id="131" w:author="周虹宇" w:date="2018-09-07T08:47:00Z">
        <w:r>
          <w:rPr>
            <w:rFonts w:hint="eastAsia"/>
          </w:rPr>
          <w:delText>为</w:delText>
        </w:r>
      </w:del>
      <w:r>
        <w:rPr>
          <w:rFonts w:hint="eastAsia"/>
        </w:rPr>
        <w:t>显著的几个国家分别为叙利亚、也门、阿富汗，</w:t>
      </w:r>
      <w:ins w:id="132" w:author="周虹宇" w:date="2018-09-07T08:47:00Z">
        <w:r>
          <w:rPr>
            <w:rFonts w:hint="eastAsia"/>
          </w:rPr>
          <w:t>各</w:t>
        </w:r>
      </w:ins>
      <w:del w:id="133" w:author="周虹宇" w:date="2018-09-07T08:47:00Z">
        <w:r>
          <w:rPr>
            <w:rFonts w:hint="eastAsia"/>
          </w:rPr>
          <w:delText>每</w:delText>
        </w:r>
      </w:del>
      <w:r>
        <w:rPr>
          <w:rFonts w:hint="eastAsia"/>
        </w:rPr>
        <w:t>国</w:t>
      </w:r>
      <w:del w:id="134" w:author="周虹宇" w:date="2018-09-07T08:47:00Z">
        <w:r>
          <w:rPr>
            <w:rFonts w:hint="eastAsia"/>
          </w:rPr>
          <w:delText>家</w:delText>
        </w:r>
      </w:del>
      <w:r>
        <w:rPr>
          <w:rFonts w:hint="eastAsia"/>
        </w:rPr>
        <w:t>死亡人数在2014至2015年</w:t>
      </w:r>
      <w:del w:id="135" w:author="周虹宇" w:date="2018-09-07T08:47:00Z">
        <w:r>
          <w:rPr>
            <w:rFonts w:hint="eastAsia"/>
          </w:rPr>
          <w:delText>期</w:delText>
        </w:r>
      </w:del>
      <w:r>
        <w:rPr>
          <w:rFonts w:hint="eastAsia"/>
        </w:rPr>
        <w:t>间</w:t>
      </w:r>
      <w:ins w:id="136" w:author="周虹宇" w:date="2018-09-07T08:48:00Z">
        <w:r>
          <w:rPr>
            <w:rFonts w:hint="eastAsia"/>
          </w:rPr>
          <w:t>皆</w:t>
        </w:r>
      </w:ins>
      <w:del w:id="137" w:author="周虹宇" w:date="2018-09-07T08:47:00Z">
        <w:r>
          <w:rPr>
            <w:rFonts w:hint="eastAsia"/>
          </w:rPr>
          <w:delText>都</w:delText>
        </w:r>
      </w:del>
      <w:r>
        <w:rPr>
          <w:rFonts w:hint="eastAsia"/>
        </w:rPr>
        <w:t>增长</w:t>
      </w:r>
      <w:del w:id="138" w:author="周虹宇" w:date="2018-09-07T08:47:00Z">
        <w:r>
          <w:rPr>
            <w:rFonts w:hint="eastAsia"/>
          </w:rPr>
          <w:delText>了</w:delText>
        </w:r>
      </w:del>
      <w:r>
        <w:rPr>
          <w:rFonts w:hint="eastAsia"/>
        </w:rPr>
        <w:t>800余人。阿富汗死亡人数</w:t>
      </w:r>
      <w:ins w:id="139" w:author="周虹宇" w:date="2018-09-07T08:48:00Z">
        <w:r>
          <w:rPr>
            <w:rFonts w:hint="eastAsia"/>
          </w:rPr>
          <w:t>的</w:t>
        </w:r>
      </w:ins>
      <w:r>
        <w:rPr>
          <w:rFonts w:hint="eastAsia"/>
        </w:rPr>
        <w:t>增加</w:t>
      </w:r>
      <w:del w:id="140" w:author="周虹宇" w:date="2018-09-07T08:49:00Z">
        <w:r>
          <w:rPr>
            <w:rFonts w:hint="eastAsia"/>
          </w:rPr>
          <w:delText>，</w:delText>
        </w:r>
      </w:del>
      <w:r>
        <w:rPr>
          <w:rFonts w:hint="eastAsia"/>
        </w:rPr>
        <w:t>预示着塔利班（阿富汗政府</w:t>
      </w:r>
      <w:del w:id="141" w:author="周虹宇" w:date="2018-09-07T08:49:00Z">
        <w:r>
          <w:rPr>
            <w:rFonts w:hint="eastAsia"/>
          </w:rPr>
          <w:delText>以</w:delText>
        </w:r>
      </w:del>
      <w:r>
        <w:rPr>
          <w:rFonts w:hint="eastAsia"/>
        </w:rPr>
        <w:t>与之抗衡长达15年</w:t>
      </w:r>
      <w:del w:id="142" w:author="周虹宇" w:date="2018-09-07T08:49:00Z">
        <w:r>
          <w:rPr>
            <w:rFonts w:hint="eastAsia"/>
          </w:rPr>
          <w:delText>之久</w:delText>
        </w:r>
      </w:del>
      <w:r>
        <w:rPr>
          <w:rFonts w:hint="eastAsia"/>
        </w:rPr>
        <w:t>）</w:t>
      </w:r>
      <w:del w:id="143" w:author="周虹宇" w:date="2018-09-07T08:49:00Z">
        <w:r>
          <w:rPr>
            <w:rFonts w:hint="eastAsia"/>
          </w:rPr>
          <w:delText>再次</w:delText>
        </w:r>
      </w:del>
      <w:r>
        <w:rPr>
          <w:rFonts w:hint="eastAsia"/>
        </w:rPr>
        <w:t>卷土重来。</w:t>
      </w:r>
    </w:p>
    <w:p/>
    <w:p>
      <w:r>
        <w:rPr>
          <w:rFonts w:hint="eastAsia"/>
        </w:rPr>
        <w:t xml:space="preserve">    法国、沙特阿拉伯、突尼斯等国</w:t>
      </w:r>
      <w:ins w:id="144" w:author="周虹宇" w:date="2018-09-07T08:50:00Z">
        <w:r>
          <w:rPr>
            <w:rFonts w:hint="eastAsia"/>
          </w:rPr>
          <w:t>的</w:t>
        </w:r>
      </w:ins>
      <w:r>
        <w:rPr>
          <w:rFonts w:hint="eastAsia"/>
        </w:rPr>
        <w:t>恐怖袭击死亡人数</w:t>
      </w:r>
      <w:del w:id="145" w:author="周虹宇" w:date="2018-09-07T08:50:00Z">
        <w:r>
          <w:rPr>
            <w:rFonts w:hint="eastAsia"/>
          </w:rPr>
          <w:delText>都</w:delText>
        </w:r>
      </w:del>
      <w:r>
        <w:rPr>
          <w:rFonts w:hint="eastAsia"/>
        </w:rPr>
        <w:t>在2015年</w:t>
      </w:r>
      <w:ins w:id="146" w:author="周虹宇" w:date="2018-09-07T08:50:00Z">
        <w:r>
          <w:rPr>
            <w:rFonts w:hint="eastAsia"/>
          </w:rPr>
          <w:t>均</w:t>
        </w:r>
      </w:ins>
      <w:r>
        <w:rPr>
          <w:rFonts w:hint="eastAsia"/>
        </w:rPr>
        <w:t>创下了自2000年以来的历史新高。</w:t>
      </w:r>
    </w:p>
    <w:p/>
    <w:p>
      <w:r>
        <w:rPr>
          <w:rFonts w:hint="eastAsia"/>
        </w:rPr>
        <w:t xml:space="preserve">    2015年，共92个国家遭</w:t>
      </w:r>
      <w:ins w:id="147" w:author="周虹宇" w:date="2018-09-07T08:52:00Z">
        <w:r>
          <w:rPr>
            <w:rFonts w:hint="eastAsia"/>
          </w:rPr>
          <w:t>受</w:t>
        </w:r>
      </w:ins>
      <w:del w:id="148" w:author="周虹宇" w:date="2018-09-07T08:52:00Z">
        <w:r>
          <w:rPr>
            <w:rFonts w:hint="eastAsia"/>
          </w:rPr>
          <w:delText>遇</w:delText>
        </w:r>
      </w:del>
      <w:r>
        <w:rPr>
          <w:rFonts w:hint="eastAsia"/>
        </w:rPr>
        <w:t>恐怖袭击，相比2014年减少1个。因此，2015年成为</w:t>
      </w:r>
      <w:del w:id="149" w:author="周虹宇" w:date="2018-09-07T08:52:00Z">
        <w:r>
          <w:rPr>
            <w:rFonts w:hint="eastAsia"/>
          </w:rPr>
          <w:delText>自</w:delText>
        </w:r>
      </w:del>
      <w:r>
        <w:rPr>
          <w:rFonts w:hint="eastAsia"/>
        </w:rPr>
        <w:t>2010年后</w:t>
      </w:r>
      <w:del w:id="150" w:author="周虹宇" w:date="2018-09-07T08:52:00Z">
        <w:r>
          <w:rPr>
            <w:rFonts w:hint="eastAsia"/>
          </w:rPr>
          <w:delText>见证</w:delText>
        </w:r>
      </w:del>
      <w:r>
        <w:rPr>
          <w:rFonts w:hint="eastAsia"/>
        </w:rPr>
        <w:t>受恐怖主义袭击国家数量下降的第一年，也预示了恐怖袭击</w:t>
      </w:r>
      <w:del w:id="151" w:author="周虹宇" w:date="2018-09-07T08:53:00Z">
        <w:r>
          <w:rPr>
            <w:rFonts w:hint="eastAsia"/>
          </w:rPr>
          <w:delText>死亡</w:delText>
        </w:r>
      </w:del>
      <w:r>
        <w:rPr>
          <w:rFonts w:hint="eastAsia"/>
        </w:rPr>
        <w:t>的变化趋势。</w:t>
      </w:r>
    </w:p>
    <w:p/>
    <w:p>
      <w:r>
        <w:rPr>
          <w:rFonts w:hint="eastAsia"/>
        </w:rPr>
        <w:t xml:space="preserve">    尽管受恐怖主义影响的国家数量仍旧保持不变，但</w:t>
      </w:r>
      <w:ins w:id="152" w:author="周虹宇" w:date="2018-09-07T08:55:00Z">
        <w:r>
          <w:rPr>
            <w:rFonts w:hint="eastAsia"/>
          </w:rPr>
          <w:t>各</w:t>
        </w:r>
      </w:ins>
      <w:del w:id="153" w:author="周虹宇" w:date="2018-09-07T08:55:00Z">
        <w:r>
          <w:rPr>
            <w:rFonts w:hint="eastAsia"/>
          </w:rPr>
          <w:delText>每</w:delText>
        </w:r>
      </w:del>
      <w:r>
        <w:rPr>
          <w:rFonts w:hint="eastAsia"/>
        </w:rPr>
        <w:t>个国家所受的影响程度</w:t>
      </w:r>
      <w:ins w:id="154" w:author="周虹宇" w:date="2018-09-07T08:55:00Z">
        <w:r>
          <w:rPr>
            <w:rFonts w:hint="eastAsia"/>
          </w:rPr>
          <w:t>却</w:t>
        </w:r>
      </w:ins>
      <w:del w:id="155" w:author="周虹宇" w:date="2018-09-07T08:55:00Z">
        <w:r>
          <w:rPr>
            <w:rFonts w:hint="eastAsia"/>
          </w:rPr>
          <w:delText>也是</w:delText>
        </w:r>
      </w:del>
      <w:r>
        <w:rPr>
          <w:rFonts w:hint="eastAsia"/>
        </w:rPr>
        <w:t>千差万别。</w:t>
      </w:r>
      <w:del w:id="156" w:author="周虹宇" w:date="2018-09-07T08:56:00Z">
        <w:r>
          <w:rPr>
            <w:rFonts w:hint="eastAsia"/>
          </w:rPr>
          <w:delText>51个国家</w:delText>
        </w:r>
      </w:del>
      <w:r>
        <w:rPr>
          <w:rFonts w:hint="eastAsia"/>
        </w:rPr>
        <w:t>恐怖袭击数量下降</w:t>
      </w:r>
      <w:ins w:id="157" w:author="周虹宇" w:date="2018-09-07T08:56:00Z">
        <w:r>
          <w:rPr>
            <w:rFonts w:hint="eastAsia"/>
          </w:rPr>
          <w:t>的国家有51个</w:t>
        </w:r>
      </w:ins>
      <w:r>
        <w:rPr>
          <w:rFonts w:hint="eastAsia"/>
        </w:rPr>
        <w:t>，另外</w:t>
      </w:r>
      <w:ins w:id="158" w:author="周虹宇" w:date="2018-09-07T09:01:00Z">
        <w:r>
          <w:rPr>
            <w:rFonts w:hint="eastAsia"/>
          </w:rPr>
          <w:t>有</w:t>
        </w:r>
      </w:ins>
      <w:r>
        <w:rPr>
          <w:rFonts w:hint="eastAsia"/>
        </w:rPr>
        <w:t>55个国家</w:t>
      </w:r>
      <w:del w:id="159" w:author="周虹宇" w:date="2018-09-07T08:56:00Z">
        <w:r>
          <w:rPr>
            <w:rFonts w:hint="eastAsia"/>
          </w:rPr>
          <w:delText>恐怖袭击数量</w:delText>
        </w:r>
      </w:del>
      <w:del w:id="160" w:author="周虹宇" w:date="2018-09-07T08:57:00Z">
        <w:r>
          <w:rPr>
            <w:rFonts w:hint="eastAsia"/>
          </w:rPr>
          <w:delText>却</w:delText>
        </w:r>
      </w:del>
      <w:r>
        <w:rPr>
          <w:rFonts w:hint="eastAsia"/>
        </w:rPr>
        <w:t>有所</w:t>
      </w:r>
      <w:ins w:id="161" w:author="周虹宇" w:date="2018-09-07T08:56:00Z">
        <w:r>
          <w:rPr>
            <w:rFonts w:hint="eastAsia"/>
          </w:rPr>
          <w:t>上升</w:t>
        </w:r>
      </w:ins>
      <w:del w:id="162" w:author="周虹宇" w:date="2018-09-07T08:56:00Z">
        <w:r>
          <w:rPr>
            <w:rFonts w:hint="eastAsia"/>
          </w:rPr>
          <w:delText>增加</w:delText>
        </w:r>
      </w:del>
      <w:r>
        <w:rPr>
          <w:rFonts w:hint="eastAsia"/>
        </w:rPr>
        <w:t>。世界</w:t>
      </w:r>
      <w:ins w:id="163" w:author="周虹宇" w:date="2018-09-07T08:57:00Z">
        <w:r>
          <w:rPr>
            <w:rFonts w:hint="eastAsia"/>
          </w:rPr>
          <w:t>上</w:t>
        </w:r>
      </w:ins>
      <w:r>
        <w:rPr>
          <w:rFonts w:hint="eastAsia"/>
        </w:rPr>
        <w:t>仍然有相当一部分国家未曾经历过恐怖主义袭击，具体而言，2015年</w:t>
      </w:r>
      <w:ins w:id="164" w:author="周虹宇" w:date="2018-09-07T09:01:00Z">
        <w:r>
          <w:rPr>
            <w:rFonts w:hint="eastAsia"/>
          </w:rPr>
          <w:t>未</w:t>
        </w:r>
      </w:ins>
      <w:del w:id="165" w:author="周虹宇" w:date="2018-09-07T09:01:00Z">
        <w:r>
          <w:rPr>
            <w:rFonts w:hint="eastAsia"/>
          </w:rPr>
          <w:delText>没有</w:delText>
        </w:r>
      </w:del>
      <w:r>
        <w:rPr>
          <w:rFonts w:hint="eastAsia"/>
        </w:rPr>
        <w:t>遭受恐怖袭击的国家共71个，相比2014年增加1个。</w:t>
      </w:r>
    </w:p>
    <w:p/>
    <w:p>
      <w:r>
        <w:rPr>
          <w:rFonts w:hint="eastAsia"/>
        </w:rPr>
        <w:t xml:space="preserve">    2015年似乎是恐怖主义活动的高原年，</w:t>
      </w:r>
      <w:del w:id="166" w:author="周虹宇" w:date="2018-09-07T09:22:00Z">
        <w:r>
          <w:rPr>
            <w:rFonts w:hint="eastAsia"/>
          </w:rPr>
          <w:delText>反转</w:delText>
        </w:r>
      </w:del>
      <w:del w:id="167" w:author="周虹宇" w:date="2018-09-07T09:23:00Z">
        <w:r>
          <w:rPr>
            <w:rFonts w:hint="eastAsia"/>
          </w:rPr>
          <w:delText>了</w:delText>
        </w:r>
      </w:del>
      <w:r>
        <w:rPr>
          <w:rFonts w:hint="eastAsia"/>
        </w:rPr>
        <w:t>前三年</w:t>
      </w:r>
      <w:ins w:id="168" w:author="周虹宇" w:date="2018-09-07T09:26:00Z">
        <w:r>
          <w:rPr>
            <w:rFonts w:hint="eastAsia"/>
          </w:rPr>
          <w:t>恐怖主义</w:t>
        </w:r>
      </w:ins>
      <w:ins w:id="169" w:author="周虹宇" w:date="2018-09-07T09:27:00Z">
        <w:r>
          <w:rPr>
            <w:rFonts w:hint="eastAsia"/>
          </w:rPr>
          <w:t>数量</w:t>
        </w:r>
      </w:ins>
      <w:ins w:id="170" w:author="周虹宇" w:date="2018-09-07T09:26:00Z">
        <w:r>
          <w:rPr>
            <w:rFonts w:hint="eastAsia"/>
          </w:rPr>
          <w:t>上</w:t>
        </w:r>
      </w:ins>
      <w:ins w:id="171" w:author="周虹宇" w:date="2018-09-07T09:28:00Z">
        <w:r>
          <w:rPr>
            <w:rFonts w:hint="eastAsia"/>
          </w:rPr>
          <w:t>升</w:t>
        </w:r>
      </w:ins>
      <w:ins w:id="172" w:author="周虹宇" w:date="2018-09-07T09:26:00Z">
        <w:r>
          <w:rPr>
            <w:rFonts w:hint="eastAsia"/>
          </w:rPr>
          <w:t>趋势有所</w:t>
        </w:r>
      </w:ins>
      <w:del w:id="173" w:author="周虹宇" w:date="2018-09-07T09:26:00Z">
        <w:r>
          <w:rPr>
            <w:rFonts w:hint="eastAsia"/>
          </w:rPr>
          <w:delText>急剧增长的趋势</w:delText>
        </w:r>
      </w:del>
      <w:ins w:id="174" w:author="周虹宇" w:date="2018-09-07T09:24:00Z">
        <w:r>
          <w:rPr>
            <w:rFonts w:hint="eastAsia"/>
          </w:rPr>
          <w:t>停止</w:t>
        </w:r>
      </w:ins>
      <w:r>
        <w:rPr>
          <w:rFonts w:hint="eastAsia"/>
        </w:rPr>
        <w:t>。同时，全球恐怖袭击死亡人数继2014年上升80%后，于2015年下降10%，遭受恐怖袭击死亡人数超过250人的国家也从17个降至16个。然而，死亡人数超过25人的国家却从2014年的7个大幅增长至2015年的34个。</w:t>
      </w:r>
    </w:p>
    <w:p/>
    <w:p>
      <w:r>
        <w:rPr>
          <w:rFonts w:hint="eastAsia"/>
        </w:rPr>
        <w:t xml:space="preserve">    伊拉克、阿富汗、尼日利亚、巴基斯坦、叙利亚位居</w:t>
      </w:r>
      <w:r>
        <w:t>GTI</w:t>
      </w:r>
      <w:r>
        <w:rPr>
          <w:rFonts w:hint="eastAsia"/>
        </w:rPr>
        <w:t>排名</w:t>
      </w:r>
      <w:ins w:id="175" w:author="周虹宇" w:date="2018-09-07T09:29:00Z">
        <w:r>
          <w:rPr>
            <w:rFonts w:hint="eastAsia"/>
          </w:rPr>
          <w:t>前列</w:t>
        </w:r>
      </w:ins>
      <w:del w:id="176" w:author="周虹宇" w:date="2018-09-07T09:29:00Z">
        <w:r>
          <w:rPr>
            <w:rFonts w:hint="eastAsia"/>
          </w:rPr>
          <w:delText>榜首</w:delText>
        </w:r>
      </w:del>
      <w:r>
        <w:rPr>
          <w:rFonts w:hint="eastAsia"/>
        </w:rPr>
        <w:t>，该五国2015年恐怖袭击</w:t>
      </w:r>
      <w:del w:id="177" w:author="周虹宇" w:date="2018-09-07T09:30:00Z">
        <w:r>
          <w:rPr>
            <w:rFonts w:hint="eastAsia"/>
          </w:rPr>
          <w:delText>总</w:delText>
        </w:r>
      </w:del>
      <w:r>
        <w:rPr>
          <w:rFonts w:hint="eastAsia"/>
        </w:rPr>
        <w:t>死亡</w:t>
      </w:r>
      <w:ins w:id="178" w:author="周虹宇" w:date="2018-09-07T09:30:00Z">
        <w:r>
          <w:rPr>
            <w:rFonts w:hint="eastAsia"/>
          </w:rPr>
          <w:t>总</w:t>
        </w:r>
      </w:ins>
      <w:r>
        <w:rPr>
          <w:rFonts w:hint="eastAsia"/>
        </w:rPr>
        <w:t>人数占据了全球总体</w:t>
      </w:r>
      <w:ins w:id="179" w:author="周虹宇" w:date="2018-09-07T09:30:00Z">
        <w:r>
          <w:rPr>
            <w:rFonts w:hint="eastAsia"/>
          </w:rPr>
          <w:t>的</w:t>
        </w:r>
      </w:ins>
      <w:r>
        <w:rPr>
          <w:rFonts w:hint="eastAsia"/>
        </w:rPr>
        <w:t>72%。</w:t>
      </w:r>
      <w:ins w:id="180" w:author="周虹宇" w:date="2018-09-07T09:34:00Z">
        <w:r>
          <w:rPr>
            <w:rFonts w:hint="eastAsia"/>
          </w:rPr>
          <w:t>事实上，</w:t>
        </w:r>
      </w:ins>
      <w:del w:id="181" w:author="周虹宇" w:date="2018-09-07T09:32:00Z">
        <w:r>
          <w:rPr>
            <w:rFonts w:hint="eastAsia"/>
          </w:rPr>
          <w:delText>顺便一提，</w:delText>
        </w:r>
      </w:del>
      <w:r>
        <w:rPr>
          <w:rFonts w:hint="eastAsia"/>
        </w:rPr>
        <w:t>伊拉克、尼日利亚、巴基斯坦在2014到2015年期间</w:t>
      </w:r>
      <w:ins w:id="182" w:author="周虹宇" w:date="2018-09-07T09:33:00Z">
        <w:r>
          <w:rPr>
            <w:rFonts w:hint="eastAsia"/>
          </w:rPr>
          <w:t>的</w:t>
        </w:r>
      </w:ins>
      <w:del w:id="183" w:author="周虹宇" w:date="2018-09-07T09:33:00Z">
        <w:r>
          <w:rPr>
            <w:rFonts w:hint="eastAsia"/>
          </w:rPr>
          <w:delText>，每国</w:delText>
        </w:r>
      </w:del>
      <w:r>
        <w:rPr>
          <w:rFonts w:hint="eastAsia"/>
        </w:rPr>
        <w:t>恐怖袭击死亡率皆下降30%</w:t>
      </w:r>
      <w:ins w:id="184" w:author="周虹宇" w:date="2018-09-07T09:35:00Z">
        <w:r>
          <w:rPr>
            <w:rFonts w:hint="eastAsia"/>
          </w:rPr>
          <w:t>。</w:t>
        </w:r>
      </w:ins>
      <w:del w:id="185" w:author="周虹宇" w:date="2018-09-07T09:35:00Z">
        <w:r>
          <w:rPr>
            <w:rFonts w:hint="eastAsia"/>
          </w:rPr>
          <w:delText>，然</w:delText>
        </w:r>
      </w:del>
      <w:r>
        <w:rPr>
          <w:rFonts w:hint="eastAsia"/>
        </w:rPr>
        <w:t>而</w:t>
      </w:r>
      <w:del w:id="186" w:author="周虹宇" w:date="2018-09-07T09:35:00Z">
        <w:r>
          <w:rPr>
            <w:rFonts w:hint="eastAsia"/>
          </w:rPr>
          <w:delText>，</w:delText>
        </w:r>
      </w:del>
      <w:r>
        <w:rPr>
          <w:rFonts w:hint="eastAsia"/>
        </w:rPr>
        <w:t>阿富汗</w:t>
      </w:r>
      <w:ins w:id="187" w:author="周虹宇" w:date="2018-09-07T09:35:00Z">
        <w:r>
          <w:rPr>
            <w:rFonts w:hint="eastAsia"/>
          </w:rPr>
          <w:t>的</w:t>
        </w:r>
      </w:ins>
      <w:r>
        <w:rPr>
          <w:rFonts w:hint="eastAsia"/>
        </w:rPr>
        <w:t>恐怖袭击死亡人数却从从4507增长到5312，有18%的增幅，这也说明塔利班在与阿富汗政府及北约盟国坚决使命行动</w:t>
      </w:r>
      <w:r>
        <w:t>(Resolute Support Mission)</w:t>
      </w:r>
      <w:r>
        <w:rPr>
          <w:rFonts w:hint="eastAsia"/>
        </w:rPr>
        <w:t>的对抗中，已占明显优势。</w:t>
      </w:r>
    </w:p>
    <w:p/>
    <w:p>
      <w:r>
        <w:rPr>
          <w:rFonts w:hint="eastAsia"/>
        </w:rPr>
        <w:t xml:space="preserve">    除巴基斯坦外，其他四国都有一个主导性的恐怖主义组织</w:t>
      </w:r>
      <w:del w:id="188" w:author="周虹宇" w:date="2018-09-07T10:02:00Z">
        <w:r>
          <w:rPr>
            <w:rFonts w:hint="eastAsia"/>
          </w:rPr>
          <w:delText>，</w:delText>
        </w:r>
      </w:del>
      <w:ins w:id="189" w:author="周虹宇" w:date="2018-09-07T09:45:00Z">
        <w:r>
          <w:rPr>
            <w:rFonts w:hint="eastAsia"/>
          </w:rPr>
          <w:t>对国</w:t>
        </w:r>
      </w:ins>
      <w:ins w:id="190" w:author="周虹宇" w:date="2018-09-07T10:02:00Z">
        <w:r>
          <w:rPr>
            <w:rFonts w:hint="eastAsia"/>
          </w:rPr>
          <w:t>内</w:t>
        </w:r>
      </w:ins>
      <w:r>
        <w:rPr>
          <w:rFonts w:hint="eastAsia"/>
        </w:rPr>
        <w:t>大多数恐怖袭击</w:t>
      </w:r>
      <w:ins w:id="191" w:author="周虹宇" w:date="2018-09-07T09:46:00Z">
        <w:r>
          <w:rPr>
            <w:rFonts w:hint="eastAsia"/>
          </w:rPr>
          <w:t>造成的人员</w:t>
        </w:r>
      </w:ins>
      <w:r>
        <w:rPr>
          <w:rFonts w:hint="eastAsia"/>
        </w:rPr>
        <w:t>死亡</w:t>
      </w:r>
      <w:ins w:id="192" w:author="周虹宇" w:date="2018-09-07T09:45:00Z">
        <w:r>
          <w:rPr>
            <w:rFonts w:hint="eastAsia"/>
          </w:rPr>
          <w:t>负责</w:t>
        </w:r>
      </w:ins>
      <w:del w:id="193" w:author="周虹宇" w:date="2018-09-07T09:45:00Z">
        <w:r>
          <w:rPr>
            <w:rFonts w:hint="eastAsia"/>
          </w:rPr>
          <w:delText>因之造成</w:delText>
        </w:r>
      </w:del>
      <w:r>
        <w:rPr>
          <w:rFonts w:hint="eastAsia"/>
        </w:rPr>
        <w:t>。分布在各个国家的相同组织联合在一起，就组成了世界上最具杀伤力的恐怖主义组织。伊拉克和黎凡特“伊斯兰国”</w:t>
      </w:r>
      <w:r>
        <w:t>(ISIL)</w:t>
      </w:r>
      <w:r>
        <w:rPr>
          <w:rFonts w:hint="eastAsia"/>
        </w:rPr>
        <w:t>、“博科圣地”及塔利班所带来的恐怖袭击死亡人数占2015年总数的55%。</w:t>
      </w:r>
    </w:p>
    <w:p/>
    <w:p>
      <w:r>
        <w:rPr>
          <w:rFonts w:hint="eastAsia"/>
        </w:rPr>
        <w:t xml:space="preserve">    伊拉克和黎凡特“伊斯兰国”</w:t>
      </w:r>
      <w:r>
        <w:t>(ISIL)</w:t>
      </w:r>
      <w:r>
        <w:rPr>
          <w:rFonts w:hint="eastAsia"/>
        </w:rPr>
        <w:t>也称伊斯兰国</w:t>
      </w:r>
      <w:r>
        <w:t>(ISIS</w:t>
      </w:r>
      <w:r>
        <w:rPr>
          <w:rFonts w:hint="eastAsia"/>
        </w:rPr>
        <w:t xml:space="preserve">/ </w:t>
      </w:r>
      <w:r>
        <w:t>Islamic State)</w:t>
      </w:r>
      <w:r>
        <w:rPr>
          <w:rFonts w:hint="eastAsia"/>
        </w:rPr>
        <w:t>、伊拉克和沙姆伊斯兰国</w:t>
      </w:r>
      <w:r>
        <w:t>(Daesh)</w:t>
      </w:r>
      <w:r>
        <w:rPr>
          <w:rFonts w:hint="eastAsia"/>
        </w:rPr>
        <w:t>，是2015年造成死亡人数最多的恐怖主义组织。</w:t>
      </w:r>
      <w:ins w:id="194" w:author="周虹宇" w:date="2018-09-07T09:47:00Z">
        <w:r>
          <w:rPr>
            <w:rFonts w:hint="eastAsia"/>
          </w:rPr>
          <w:t>2015年，</w:t>
        </w:r>
      </w:ins>
      <w:r>
        <w:rPr>
          <w:rFonts w:hint="eastAsia"/>
        </w:rPr>
        <w:t>“伊斯兰国”</w:t>
      </w:r>
      <w:del w:id="195" w:author="周虹宇" w:date="2018-09-07T09:47:00Z">
        <w:r>
          <w:rPr>
            <w:rFonts w:hint="eastAsia"/>
          </w:rPr>
          <w:delText>2015年</w:delText>
        </w:r>
      </w:del>
      <w:r>
        <w:rPr>
          <w:rFonts w:hint="eastAsia"/>
        </w:rPr>
        <w:t>共造成6141人死亡，</w:t>
      </w:r>
      <w:del w:id="196" w:author="周虹宇" w:date="2018-09-07T09:47:00Z">
        <w:r>
          <w:rPr>
            <w:rFonts w:hint="eastAsia"/>
          </w:rPr>
          <w:delText>所发起的恐怖袭击</w:delText>
        </w:r>
      </w:del>
      <w:r>
        <w:rPr>
          <w:rFonts w:hint="eastAsia"/>
        </w:rPr>
        <w:t>平均每次</w:t>
      </w:r>
      <w:ins w:id="197" w:author="周虹宇" w:date="2018-09-07T09:47:00Z">
        <w:r>
          <w:rPr>
            <w:rFonts w:hint="eastAsia"/>
          </w:rPr>
          <w:t>恐怖袭击有</w:t>
        </w:r>
      </w:ins>
      <w:r>
        <w:rPr>
          <w:rFonts w:hint="eastAsia"/>
        </w:rPr>
        <w:t>6.4人丧生。</w:t>
      </w:r>
      <w:ins w:id="198" w:author="周虹宇" w:date="2018-09-07T09:50:00Z">
        <w:r>
          <w:rPr>
            <w:rFonts w:hint="eastAsia"/>
          </w:rPr>
          <w:t>在</w:t>
        </w:r>
      </w:ins>
      <w:del w:id="199" w:author="周虹宇" w:date="2018-09-07T09:50:00Z">
        <w:r>
          <w:rPr>
            <w:rFonts w:hint="eastAsia"/>
          </w:rPr>
          <w:delText>“伊斯兰国”对</w:delText>
        </w:r>
      </w:del>
      <w:r>
        <w:rPr>
          <w:rFonts w:hint="eastAsia"/>
        </w:rPr>
        <w:t>伊拉克</w:t>
      </w:r>
      <w:ins w:id="200" w:author="周虹宇" w:date="2018-09-07T09:50:00Z">
        <w:r>
          <w:rPr>
            <w:rFonts w:hint="eastAsia"/>
          </w:rPr>
          <w:t>境内</w:t>
        </w:r>
      </w:ins>
      <w:r>
        <w:rPr>
          <w:rFonts w:hint="eastAsia"/>
        </w:rPr>
        <w:t>恐怖袭击</w:t>
      </w:r>
      <w:ins w:id="201" w:author="周虹宇" w:date="2018-09-07T09:50:00Z">
        <w:r>
          <w:rPr>
            <w:rFonts w:hint="eastAsia"/>
          </w:rPr>
          <w:t>所造成的</w:t>
        </w:r>
      </w:ins>
      <w:r>
        <w:rPr>
          <w:rFonts w:hint="eastAsia"/>
        </w:rPr>
        <w:t>死亡人数中</w:t>
      </w:r>
      <w:ins w:id="202" w:author="周虹宇" w:date="2018-09-07T09:50:00Z">
        <w:r>
          <w:rPr>
            <w:rFonts w:hint="eastAsia"/>
          </w:rPr>
          <w:t>，</w:t>
        </w:r>
      </w:ins>
      <w:ins w:id="203" w:author="周虹宇" w:date="2018-09-07T09:52:00Z">
        <w:r>
          <w:rPr>
            <w:rFonts w:hint="eastAsia"/>
          </w:rPr>
          <w:t>有62%是</w:t>
        </w:r>
      </w:ins>
      <w:ins w:id="204" w:author="周虹宇" w:date="2018-09-07T09:50:00Z">
        <w:r>
          <w:rPr>
            <w:rFonts w:hint="eastAsia"/>
          </w:rPr>
          <w:t>“伊斯兰国”</w:t>
        </w:r>
      </w:ins>
      <w:ins w:id="205" w:author="周虹宇" w:date="2018-09-07T09:52:00Z">
        <w:r>
          <w:rPr>
            <w:rFonts w:hint="eastAsia"/>
          </w:rPr>
          <w:t>造成的</w:t>
        </w:r>
      </w:ins>
      <w:del w:id="206" w:author="周虹宇" w:date="2018-09-07T09:52:00Z">
        <w:r>
          <w:rPr>
            <w:rFonts w:hint="eastAsia"/>
          </w:rPr>
          <w:delText>62%负责</w:delText>
        </w:r>
      </w:del>
      <w:r>
        <w:rPr>
          <w:rFonts w:hint="eastAsia"/>
        </w:rPr>
        <w:t>，但由于</w:t>
      </w:r>
      <w:ins w:id="207" w:author="周虹宇" w:date="2018-09-07T09:54:00Z">
        <w:r>
          <w:rPr>
            <w:rFonts w:hint="eastAsia"/>
          </w:rPr>
          <w:t>对</w:t>
        </w:r>
      </w:ins>
      <w:del w:id="208" w:author="周虹宇" w:date="2018-09-07T09:53:00Z">
        <w:r>
          <w:rPr>
            <w:rFonts w:hint="eastAsia"/>
          </w:rPr>
          <w:delText>造成</w:delText>
        </w:r>
      </w:del>
      <w:r>
        <w:rPr>
          <w:rFonts w:hint="eastAsia"/>
        </w:rPr>
        <w:t>另外37%死亡</w:t>
      </w:r>
      <w:ins w:id="209" w:author="周虹宇" w:date="2018-09-07T09:54:00Z">
        <w:r>
          <w:rPr>
            <w:rFonts w:hint="eastAsia"/>
          </w:rPr>
          <w:t>人数负责的</w:t>
        </w:r>
      </w:ins>
      <w:ins w:id="210" w:author="周虹宇" w:date="2018-09-07T09:56:00Z">
        <w:r>
          <w:rPr>
            <w:rFonts w:hint="eastAsia"/>
          </w:rPr>
          <w:t>组织还</w:t>
        </w:r>
      </w:ins>
      <w:ins w:id="211" w:author="周虹宇" w:date="2018-09-07T09:53:00Z">
        <w:r>
          <w:rPr>
            <w:rFonts w:hint="eastAsia"/>
          </w:rPr>
          <w:t>未知，</w:t>
        </w:r>
      </w:ins>
      <w:del w:id="212" w:author="周虹宇" w:date="2018-09-07T09:56:00Z">
        <w:r>
          <w:rPr>
            <w:rFonts w:hint="eastAsia"/>
          </w:rPr>
          <w:delText>的恐怖组织调查还是一筹莫展，</w:delText>
        </w:r>
      </w:del>
      <w:ins w:id="213" w:author="周虹宇" w:date="2018-09-07T09:56:00Z">
        <w:r>
          <w:rPr>
            <w:rFonts w:hint="eastAsia"/>
          </w:rPr>
          <w:t>因此</w:t>
        </w:r>
      </w:ins>
      <w:r>
        <w:rPr>
          <w:rFonts w:hint="eastAsia"/>
        </w:rPr>
        <w:t>62%也只是个保守估计。</w:t>
      </w:r>
    </w:p>
    <w:p/>
    <w:p>
      <w:r>
        <w:rPr>
          <w:rFonts w:hint="eastAsia"/>
        </w:rPr>
        <w:t xml:space="preserve">    2015年造成死亡数量位居第二的恐怖组织为“博科圣地”，有5478人因之丧生。单在尼日利亚，“博科圣地”造成的死亡人数就占总</w:t>
      </w:r>
      <w:ins w:id="214" w:author="周虹宇" w:date="2018-09-07T10:01:00Z">
        <w:r>
          <w:rPr>
            <w:rFonts w:hint="eastAsia"/>
          </w:rPr>
          <w:t>数</w:t>
        </w:r>
      </w:ins>
      <w:del w:id="215" w:author="周虹宇" w:date="2018-09-07T10:01:00Z">
        <w:r>
          <w:rPr>
            <w:rFonts w:hint="eastAsia"/>
          </w:rPr>
          <w:delText>体</w:delText>
        </w:r>
      </w:del>
      <w:r>
        <w:rPr>
          <w:rFonts w:hint="eastAsia"/>
        </w:rPr>
        <w:t>的四分之三，而在喀麦隆、尼日尔，</w:t>
      </w:r>
      <w:ins w:id="216" w:author="周虹宇" w:date="2018-09-07T09:58:00Z">
        <w:r>
          <w:rPr>
            <w:rFonts w:hint="eastAsia"/>
          </w:rPr>
          <w:t>这个组织造成的</w:t>
        </w:r>
      </w:ins>
      <w:del w:id="217" w:author="周虹宇" w:date="2018-09-07T09:58:00Z">
        <w:r>
          <w:rPr>
            <w:rFonts w:hint="eastAsia"/>
          </w:rPr>
          <w:delText>相应</w:delText>
        </w:r>
      </w:del>
      <w:r>
        <w:rPr>
          <w:rFonts w:hint="eastAsia"/>
        </w:rPr>
        <w:t>死亡数量则超过500人。由此看出，“博科圣地”</w:t>
      </w:r>
      <w:ins w:id="218" w:author="周虹宇" w:date="2018-09-07T09:59:00Z">
        <w:r>
          <w:rPr>
            <w:rFonts w:hint="eastAsia"/>
          </w:rPr>
          <w:t>是一个夺命组织</w:t>
        </w:r>
      </w:ins>
      <w:del w:id="219" w:author="周虹宇" w:date="2018-09-07T09:59:00Z">
        <w:r>
          <w:rPr>
            <w:rFonts w:hint="eastAsia"/>
          </w:rPr>
          <w:delText>致死率高</w:delText>
        </w:r>
      </w:del>
      <w:r>
        <w:rPr>
          <w:rFonts w:hint="eastAsia"/>
        </w:rPr>
        <w:t>，平均每次恐怖袭击11人丧生。</w:t>
      </w:r>
    </w:p>
    <w:p/>
    <w:p>
      <w:r>
        <w:rPr>
          <w:rFonts w:hint="eastAsia"/>
        </w:rPr>
        <w:t xml:space="preserve">    阿富汗塔利班2015年平均每次恐怖袭击</w:t>
      </w:r>
      <w:ins w:id="220" w:author="周虹宇" w:date="2018-09-07T10:00:00Z">
        <w:r>
          <w:rPr>
            <w:rFonts w:hint="eastAsia"/>
          </w:rPr>
          <w:t>造成</w:t>
        </w:r>
      </w:ins>
      <w:r>
        <w:rPr>
          <w:rFonts w:hint="eastAsia"/>
        </w:rPr>
        <w:t>4人死亡，</w:t>
      </w:r>
      <w:ins w:id="221" w:author="周虹宇" w:date="2018-09-07T10:00:00Z">
        <w:r>
          <w:rPr>
            <w:rFonts w:hint="eastAsia"/>
          </w:rPr>
          <w:t>总数</w:t>
        </w:r>
      </w:ins>
      <w:del w:id="222" w:author="周虹宇" w:date="2018-09-07T10:00:00Z">
        <w:r>
          <w:rPr>
            <w:rFonts w:hint="eastAsia"/>
          </w:rPr>
          <w:delText>所造成死亡数量共</w:delText>
        </w:r>
      </w:del>
      <w:r>
        <w:rPr>
          <w:rFonts w:hint="eastAsia"/>
        </w:rPr>
        <w:t>达4502</w:t>
      </w:r>
      <w:ins w:id="223" w:author="周虹宇" w:date="2018-09-07T10:00:00Z">
        <w:r>
          <w:rPr>
            <w:rFonts w:hint="eastAsia"/>
          </w:rPr>
          <w:t>人</w:t>
        </w:r>
      </w:ins>
      <w:r>
        <w:rPr>
          <w:rFonts w:hint="eastAsia"/>
        </w:rPr>
        <w:t>。阿富汗在2015年创下恐怖袭击死亡人数历史新高，相较2014年，增长18%。</w:t>
      </w:r>
    </w:p>
    <w:p/>
    <w:p>
      <w:r>
        <w:rPr>
          <w:rFonts w:hint="eastAsia"/>
        </w:rPr>
        <w:t xml:space="preserve">    2015年，除伊拉克、尼日利亚外，全球恐怖袭击总死亡人数有所增加，整体提高14%。叙利亚则是恐怖袭击死亡人数增长最为迅猛的国家，2015年其遭受的恐怖袭击数量创历史新高，共2761人死亡，保持在</w:t>
      </w:r>
      <w:r>
        <w:t>GTI</w:t>
      </w:r>
      <w:r>
        <w:rPr>
          <w:rFonts w:hint="eastAsia"/>
        </w:rPr>
        <w:t>的第五位，评价指数降低6%。其大多数增长都由“伊斯兰国”造成。</w:t>
      </w:r>
    </w:p>
    <w:p/>
    <w:p>
      <w:r>
        <w:rPr>
          <w:rFonts w:hint="eastAsia"/>
        </w:rPr>
        <w:t xml:space="preserve">    总而言之，2015年</w:t>
      </w:r>
      <w:ins w:id="224" w:author="周虹宇" w:date="2018-09-07T10:05:00Z">
        <w:r>
          <w:rPr>
            <w:rFonts w:hint="eastAsia"/>
          </w:rPr>
          <w:t>的</w:t>
        </w:r>
      </w:ins>
      <w:ins w:id="225" w:author="周虹宇" w:date="2018-09-07T10:06:00Z">
        <w:r>
          <w:rPr>
            <w:rFonts w:hint="eastAsia"/>
          </w:rPr>
          <w:t>恐怖袭击中</w:t>
        </w:r>
      </w:ins>
      <w:r>
        <w:rPr>
          <w:rFonts w:hint="eastAsia"/>
        </w:rPr>
        <w:t>，</w:t>
      </w:r>
      <w:del w:id="226" w:author="周虹宇" w:date="2018-09-07T10:09:00Z">
        <w:r>
          <w:rPr>
            <w:rFonts w:hint="eastAsia"/>
          </w:rPr>
          <w:delText>51个国家遭受恐怖袭击</w:delText>
        </w:r>
      </w:del>
      <w:ins w:id="227" w:author="周虹宇" w:date="2018-09-07T10:06:00Z">
        <w:r>
          <w:rPr>
            <w:rFonts w:hint="eastAsia"/>
          </w:rPr>
          <w:t>发生</w:t>
        </w:r>
      </w:ins>
      <w:r>
        <w:rPr>
          <w:rFonts w:hint="eastAsia"/>
        </w:rPr>
        <w:t>数量减少</w:t>
      </w:r>
      <w:ins w:id="228" w:author="周虹宇" w:date="2018-09-07T10:09:00Z">
        <w:r>
          <w:rPr>
            <w:rFonts w:hint="eastAsia"/>
          </w:rPr>
          <w:t>的国家有51个</w:t>
        </w:r>
      </w:ins>
      <w:r>
        <w:rPr>
          <w:rFonts w:hint="eastAsia"/>
        </w:rPr>
        <w:t>，</w:t>
      </w:r>
      <w:del w:id="229" w:author="周虹宇" w:date="2018-09-07T10:09:00Z">
        <w:r>
          <w:rPr>
            <w:rFonts w:hint="eastAsia"/>
          </w:rPr>
          <w:delText>37个国家</w:delText>
        </w:r>
      </w:del>
      <w:ins w:id="230" w:author="周虹宇" w:date="2018-09-07T10:06:00Z">
        <w:r>
          <w:rPr>
            <w:rFonts w:hint="eastAsia"/>
          </w:rPr>
          <w:t>袭击</w:t>
        </w:r>
      </w:ins>
      <w:del w:id="231" w:author="周虹宇" w:date="2018-09-07T10:06:00Z">
        <w:r>
          <w:rPr>
            <w:rFonts w:hint="eastAsia"/>
          </w:rPr>
          <w:delText>恐怖袭击</w:delText>
        </w:r>
      </w:del>
      <w:ins w:id="232" w:author="周虹宇" w:date="2018-09-07T10:10:00Z">
        <w:r>
          <w:rPr>
            <w:rFonts w:hint="eastAsia"/>
          </w:rPr>
          <w:t>致死</w:t>
        </w:r>
      </w:ins>
      <w:del w:id="233" w:author="周虹宇" w:date="2018-09-07T10:10:00Z">
        <w:r>
          <w:rPr>
            <w:rFonts w:hint="eastAsia"/>
          </w:rPr>
          <w:delText>死</w:delText>
        </w:r>
      </w:del>
      <w:del w:id="234" w:author="周虹宇" w:date="2018-09-07T10:09:00Z">
        <w:r>
          <w:rPr>
            <w:rFonts w:hint="eastAsia"/>
          </w:rPr>
          <w:delText>亡</w:delText>
        </w:r>
      </w:del>
      <w:r>
        <w:rPr>
          <w:rFonts w:hint="eastAsia"/>
        </w:rPr>
        <w:t>人数下降</w:t>
      </w:r>
      <w:ins w:id="235" w:author="周虹宇" w:date="2018-09-07T10:09:00Z">
        <w:r>
          <w:rPr>
            <w:rFonts w:hint="eastAsia"/>
          </w:rPr>
          <w:t>的国家</w:t>
        </w:r>
      </w:ins>
      <w:ins w:id="236" w:author="周虹宇" w:date="2018-09-07T10:10:00Z">
        <w:r>
          <w:rPr>
            <w:rFonts w:hint="eastAsia"/>
          </w:rPr>
          <w:t>有37个</w:t>
        </w:r>
      </w:ins>
      <w:r>
        <w:rPr>
          <w:rFonts w:hint="eastAsia"/>
        </w:rPr>
        <w:t>。</w:t>
      </w:r>
      <w:ins w:id="237" w:author="周虹宇" w:date="2018-09-07T10:07:00Z">
        <w:r>
          <w:rPr>
            <w:rFonts w:hint="eastAsia"/>
          </w:rPr>
          <w:t>与前一年</w:t>
        </w:r>
      </w:ins>
      <w:del w:id="238" w:author="周虹宇" w:date="2018-09-07T10:07:00Z">
        <w:r>
          <w:rPr>
            <w:rFonts w:hint="eastAsia"/>
          </w:rPr>
          <w:delText>然而，相比2014年</w:delText>
        </w:r>
      </w:del>
      <w:ins w:id="239" w:author="周虹宇" w:date="2018-09-07T10:08:00Z">
        <w:r>
          <w:rPr>
            <w:rFonts w:hint="eastAsia"/>
          </w:rPr>
          <w:t>相比</w:t>
        </w:r>
      </w:ins>
      <w:r>
        <w:rPr>
          <w:rFonts w:hint="eastAsia"/>
        </w:rPr>
        <w:t>，</w:t>
      </w:r>
      <w:del w:id="240" w:author="周虹宇" w:date="2018-09-07T10:08:00Z">
        <w:r>
          <w:rPr>
            <w:rFonts w:hint="eastAsia"/>
          </w:rPr>
          <w:delText>在</w:delText>
        </w:r>
      </w:del>
      <w:r>
        <w:rPr>
          <w:rFonts w:hint="eastAsia"/>
        </w:rPr>
        <w:t>2015年</w:t>
      </w:r>
      <w:del w:id="241" w:author="周虹宇" w:date="2018-09-07T10:08:00Z">
        <w:r>
          <w:rPr>
            <w:rFonts w:hint="eastAsia"/>
          </w:rPr>
          <w:delText>，55个国家</w:delText>
        </w:r>
      </w:del>
      <w:ins w:id="242" w:author="周虹宇" w:date="2018-09-07T10:08:00Z">
        <w:r>
          <w:rPr>
            <w:rFonts w:hint="eastAsia"/>
          </w:rPr>
          <w:t>，</w:t>
        </w:r>
      </w:ins>
      <w:del w:id="243" w:author="周虹宇" w:date="2018-09-07T10:08:00Z">
        <w:r>
          <w:rPr>
            <w:rFonts w:hint="eastAsia"/>
          </w:rPr>
          <w:delText>2015年</w:delText>
        </w:r>
      </w:del>
      <w:r>
        <w:rPr>
          <w:rFonts w:hint="eastAsia"/>
        </w:rPr>
        <w:t>恐怖袭击数量上升</w:t>
      </w:r>
      <w:ins w:id="244" w:author="周虹宇" w:date="2018-09-07T10:08:00Z">
        <w:r>
          <w:rPr>
            <w:rFonts w:hint="eastAsia"/>
          </w:rPr>
          <w:t>的国家有55个</w:t>
        </w:r>
      </w:ins>
      <w:r>
        <w:rPr>
          <w:rFonts w:hint="eastAsia"/>
        </w:rPr>
        <w:t>，</w:t>
      </w:r>
      <w:del w:id="245" w:author="周虹宇" w:date="2018-09-07T10:08:00Z">
        <w:r>
          <w:rPr>
            <w:rFonts w:hint="eastAsia"/>
          </w:rPr>
          <w:delText>38个国家2015年</w:delText>
        </w:r>
      </w:del>
      <w:r>
        <w:rPr>
          <w:rFonts w:hint="eastAsia"/>
        </w:rPr>
        <w:t>恐怖</w:t>
      </w:r>
      <w:ins w:id="246" w:author="周虹宇" w:date="2018-09-07T10:10:00Z">
        <w:r>
          <w:rPr>
            <w:rFonts w:hint="eastAsia"/>
          </w:rPr>
          <w:t>袭击致死</w:t>
        </w:r>
      </w:ins>
      <w:del w:id="247" w:author="周虹宇" w:date="2018-09-07T10:10:00Z">
        <w:r>
          <w:rPr>
            <w:rFonts w:hint="eastAsia"/>
          </w:rPr>
          <w:delText>袭击死亡</w:delText>
        </w:r>
      </w:del>
      <w:r>
        <w:rPr>
          <w:rFonts w:hint="eastAsia"/>
        </w:rPr>
        <w:t>人数增长</w:t>
      </w:r>
      <w:ins w:id="248" w:author="周虹宇" w:date="2018-09-07T10:08:00Z">
        <w:r>
          <w:rPr>
            <w:rFonts w:hint="eastAsia"/>
          </w:rPr>
          <w:t>的国家有38个</w:t>
        </w:r>
      </w:ins>
      <w:r>
        <w:rPr>
          <w:rFonts w:hint="eastAsia"/>
        </w:rPr>
        <w:t>。2015年</w:t>
      </w:r>
      <w:ins w:id="249" w:author="周虹宇" w:date="2018-09-07T10:13:00Z">
        <w:r>
          <w:rPr>
            <w:rFonts w:hint="eastAsia"/>
          </w:rPr>
          <w:t>，一些</w:t>
        </w:r>
      </w:ins>
      <w:r>
        <w:rPr>
          <w:rFonts w:hint="eastAsia"/>
        </w:rPr>
        <w:t>受恐怖袭击影响加深的</w:t>
      </w:r>
      <w:del w:id="250" w:author="周虹宇" w:date="2018-09-07T10:13:00Z">
        <w:r>
          <w:rPr>
            <w:rFonts w:hint="eastAsia"/>
          </w:rPr>
          <w:delText>一些</w:delText>
        </w:r>
      </w:del>
      <w:r>
        <w:rPr>
          <w:rFonts w:hint="eastAsia"/>
        </w:rPr>
        <w:t>国家</w:t>
      </w:r>
      <w:ins w:id="251" w:author="周虹宇" w:date="2018-09-07T10:12:00Z">
        <w:r>
          <w:rPr>
            <w:rFonts w:hint="eastAsia"/>
          </w:rPr>
          <w:t>也</w:t>
        </w:r>
      </w:ins>
      <w:ins w:id="252" w:author="周虹宇" w:date="2018-09-07T10:15:00Z">
        <w:r>
          <w:rPr>
            <w:rFonts w:hint="eastAsia"/>
          </w:rPr>
          <w:t>创下了</w:t>
        </w:r>
      </w:ins>
      <w:ins w:id="253" w:author="周虹宇" w:date="2018-09-07T10:14:00Z">
        <w:r>
          <w:rPr>
            <w:rFonts w:hint="eastAsia"/>
          </w:rPr>
          <w:t>遭受</w:t>
        </w:r>
      </w:ins>
      <w:ins w:id="254" w:author="周虹宇" w:date="2018-09-07T10:13:00Z">
        <w:r>
          <w:rPr>
            <w:rFonts w:hint="eastAsia"/>
          </w:rPr>
          <w:t>恐怖袭击</w:t>
        </w:r>
      </w:ins>
      <w:ins w:id="255" w:author="周虹宇" w:date="2018-09-07T10:14:00Z">
        <w:r>
          <w:rPr>
            <w:rFonts w:hint="eastAsia"/>
          </w:rPr>
          <w:t>数量</w:t>
        </w:r>
      </w:ins>
      <w:ins w:id="256" w:author="周虹宇" w:date="2018-09-07T10:12:00Z">
        <w:r>
          <w:rPr>
            <w:rFonts w:hint="eastAsia"/>
          </w:rPr>
          <w:t>历史最高纪录</w:t>
        </w:r>
      </w:ins>
      <w:del w:id="257" w:author="周虹宇" w:date="2018-09-07T10:14:00Z">
        <w:r>
          <w:rPr>
            <w:rFonts w:hint="eastAsia"/>
          </w:rPr>
          <w:delText>所遭受的恐怖袭击数量也是这十几年来最多的。</w:delText>
        </w:r>
      </w:del>
      <w:ins w:id="258" w:author="周虹宇" w:date="2018-09-07T10:14:00Z">
        <w:r>
          <w:rPr>
            <w:rFonts w:hint="eastAsia"/>
          </w:rPr>
          <w:t>。</w:t>
        </w:r>
      </w:ins>
      <w:r>
        <w:rPr>
          <w:rFonts w:hint="eastAsia"/>
        </w:rPr>
        <w:t>2015年，34个国家经历了自2000年</w:t>
      </w:r>
      <w:ins w:id="259" w:author="周虹宇" w:date="2018-09-07T10:16:00Z">
        <w:r>
          <w:rPr>
            <w:rFonts w:hint="eastAsia"/>
          </w:rPr>
          <w:t>以</w:t>
        </w:r>
      </w:ins>
      <w:r>
        <w:rPr>
          <w:rFonts w:hint="eastAsia"/>
        </w:rPr>
        <w:t>来最多的恐怖袭击，同时有23个国家恐怖袭击死亡人数</w:t>
      </w:r>
      <w:del w:id="260" w:author="周虹宇" w:date="2018-09-07T10:16:00Z">
        <w:r>
          <w:rPr>
            <w:rFonts w:hint="eastAsia"/>
          </w:rPr>
          <w:delText>也</w:delText>
        </w:r>
      </w:del>
      <w:r>
        <w:rPr>
          <w:rFonts w:hint="eastAsia"/>
        </w:rPr>
        <w:t>创下了历史新高。</w:t>
      </w:r>
    </w:p>
    <w:p/>
    <w:p>
      <w:r>
        <w:rPr>
          <w:rFonts w:hint="eastAsia"/>
        </w:rPr>
        <w:t xml:space="preserve">    2015年，由于“博科圣地”的势力扩张，尼日尔、喀麦隆受恐怖袭击影响最为严重。该两国原本受恐怖袭击影响相对较低，但如今却已位列</w:t>
      </w:r>
      <w:r>
        <w:t>GTI</w:t>
      </w:r>
      <w:r>
        <w:rPr>
          <w:rFonts w:hint="eastAsia"/>
        </w:rPr>
        <w:t>排名前十</w:t>
      </w:r>
      <w:del w:id="261" w:author="周虹宇" w:date="2018-09-07T10:16:00Z">
        <w:r>
          <w:rPr>
            <w:rFonts w:hint="eastAsia"/>
          </w:rPr>
          <w:delText>之列</w:delText>
        </w:r>
      </w:del>
      <w:r>
        <w:rPr>
          <w:rFonts w:hint="eastAsia"/>
        </w:rPr>
        <w:t>。由于“博科圣地”势力扩张，尼日尔</w:t>
      </w:r>
      <w:ins w:id="262" w:author="周虹宇" w:date="2018-09-07T10:17:00Z">
        <w:r>
          <w:rPr>
            <w:rFonts w:hint="eastAsia"/>
          </w:rPr>
          <w:t>在</w:t>
        </w:r>
      </w:ins>
      <w:r>
        <w:rPr>
          <w:rFonts w:hint="eastAsia"/>
        </w:rPr>
        <w:t>2015年恐怖袭击死亡人数已是前15年总数的8倍。相比2014年年，喀麦隆2015年恐怖袭击死亡人数增长4%。喀麦隆2014年及2015年恐怖袭击死亡共1081人，其中约34%都是由“博科圣地”造成，其余则主要归责于“基地”组织其附属组织。</w:t>
      </w:r>
    </w:p>
    <w:p/>
    <w:p>
      <w:pPr>
        <w:ind w:firstLine="420"/>
      </w:pPr>
      <w:r>
        <w:rPr>
          <w:rFonts w:hint="eastAsia"/>
        </w:rPr>
        <w:t>除</w:t>
      </w:r>
      <w:r>
        <w:t>GTI</w:t>
      </w:r>
      <w:r>
        <w:rPr>
          <w:rFonts w:hint="eastAsia"/>
        </w:rPr>
        <w:t>榜首的十个国家外，其余国家由于受“伊斯兰国”及其支持者势力扩张的严重影响，2015年恐怖袭击</w:t>
      </w:r>
      <w:del w:id="263" w:author="周虹宇" w:date="2018-09-07T10:18:00Z">
        <w:r>
          <w:rPr>
            <w:rFonts w:hint="eastAsia"/>
          </w:rPr>
          <w:delText>总</w:delText>
        </w:r>
      </w:del>
      <w:r>
        <w:rPr>
          <w:rFonts w:hint="eastAsia"/>
        </w:rPr>
        <w:t>死亡</w:t>
      </w:r>
      <w:ins w:id="264" w:author="周虹宇" w:date="2018-09-07T10:18:00Z">
        <w:r>
          <w:rPr>
            <w:rFonts w:hint="eastAsia"/>
          </w:rPr>
          <w:t>总数</w:t>
        </w:r>
      </w:ins>
      <w:del w:id="265" w:author="周虹宇" w:date="2018-09-07T10:18:00Z">
        <w:r>
          <w:rPr>
            <w:rFonts w:hint="eastAsia"/>
          </w:rPr>
          <w:delText>数量</w:delText>
        </w:r>
      </w:del>
      <w:r>
        <w:rPr>
          <w:rFonts w:hint="eastAsia"/>
        </w:rPr>
        <w:t>达4277人，占该年总数14.6%。“伊斯兰国”附属组织</w:t>
      </w:r>
      <w:ins w:id="266" w:author="周虹宇" w:date="2018-09-07T10:18:00Z">
        <w:r>
          <w:rPr>
            <w:rFonts w:hint="eastAsia"/>
          </w:rPr>
          <w:t>于</w:t>
        </w:r>
      </w:ins>
      <w:r>
        <w:rPr>
          <w:rFonts w:hint="eastAsia"/>
        </w:rPr>
        <w:t>2014年在13个国家发动恐怖袭击，到</w:t>
      </w:r>
      <w:del w:id="267" w:author="周虹宇" w:date="2018-09-07T10:19:00Z">
        <w:r>
          <w:rPr>
            <w:rFonts w:hint="eastAsia"/>
          </w:rPr>
          <w:delText>了</w:delText>
        </w:r>
      </w:del>
      <w:r>
        <w:rPr>
          <w:rFonts w:hint="eastAsia"/>
        </w:rPr>
        <w:t>2015年就增长</w:t>
      </w:r>
      <w:ins w:id="268" w:author="周虹宇" w:date="2018-09-07T10:19:00Z">
        <w:r>
          <w:rPr>
            <w:rFonts w:hint="eastAsia"/>
          </w:rPr>
          <w:t>至</w:t>
        </w:r>
      </w:ins>
      <w:del w:id="269" w:author="周虹宇" w:date="2018-09-07T10:19:00Z">
        <w:r>
          <w:rPr>
            <w:rFonts w:hint="eastAsia"/>
          </w:rPr>
          <w:delText>到了</w:delText>
        </w:r>
      </w:del>
      <w:r>
        <w:rPr>
          <w:rFonts w:hint="eastAsia"/>
        </w:rPr>
        <w:t>28个。另一</w:t>
      </w:r>
      <w:ins w:id="270" w:author="周虹宇" w:date="2018-09-07T10:20:00Z">
        <w:r>
          <w:rPr>
            <w:rFonts w:hint="eastAsia"/>
          </w:rPr>
          <w:t>个</w:t>
        </w:r>
      </w:ins>
      <w:r>
        <w:rPr>
          <w:rFonts w:hint="eastAsia"/>
        </w:rPr>
        <w:t>势力扩张最为迅猛的恐怖组织为“博科圣地”，势力范围从2014年的3个国家波及到2015的5个国家。</w:t>
      </w:r>
    </w:p>
    <w:p>
      <w:pPr>
        <w:ind w:firstLine="420"/>
      </w:pPr>
    </w:p>
    <w:p/>
    <w:p>
      <w:r>
        <w:rPr>
          <w:rFonts w:hint="eastAsia"/>
        </w:rPr>
        <w:t xml:space="preserve">    尽管2015年全球恐怖袭击死亡人数整体下降，但就实际情况而言，一部分国家恐怖袭击越演愈烈，另一部分国家恐怖袭击有所缓解。</w:t>
      </w:r>
    </w:p>
    <w:p>
      <w:r>
        <w:rPr>
          <w:rFonts w:hint="eastAsia"/>
        </w:rPr>
        <w:t xml:space="preserve">    2015年，共75个国家在十年内从未遭受过恐怖袭击。</w:t>
      </w:r>
    </w:p>
    <w:p>
      <w:r>
        <w:rPr>
          <w:rFonts w:hint="eastAsia"/>
        </w:rPr>
        <w:t xml:space="preserve">    2015年全球恐怖袭击死亡超过25人的国家共34个，相比2014年增长7个，其中包括布隆迪、乍得和法国，而这些国家在2014年</w:t>
      </w:r>
      <w:ins w:id="271" w:author="周虹宇" w:date="2018-09-07T10:22:00Z">
        <w:r>
          <w:rPr>
            <w:rFonts w:hint="eastAsia"/>
          </w:rPr>
          <w:t>的</w:t>
        </w:r>
      </w:ins>
      <w:del w:id="272" w:author="周虹宇" w:date="2018-09-07T10:22:00Z">
        <w:r>
          <w:rPr>
            <w:rFonts w:hint="eastAsia"/>
          </w:rPr>
          <w:delText>各国</w:delText>
        </w:r>
      </w:del>
      <w:r>
        <w:rPr>
          <w:rFonts w:hint="eastAsia"/>
        </w:rPr>
        <w:t>恐怖袭击</w:t>
      </w:r>
      <w:ins w:id="273" w:author="周虹宇" w:date="2018-09-07T10:23:00Z">
        <w:r>
          <w:rPr>
            <w:rFonts w:hint="eastAsia"/>
          </w:rPr>
          <w:t>致死人数</w:t>
        </w:r>
      </w:ins>
      <w:del w:id="274" w:author="周虹宇" w:date="2018-09-07T10:22:00Z">
        <w:r>
          <w:rPr>
            <w:rFonts w:hint="eastAsia"/>
          </w:rPr>
          <w:delText>死亡</w:delText>
        </w:r>
      </w:del>
      <w:ins w:id="275" w:author="周虹宇" w:date="2018-09-07T10:23:00Z">
        <w:r>
          <w:rPr>
            <w:rFonts w:hint="eastAsia"/>
          </w:rPr>
          <w:t>均</w:t>
        </w:r>
      </w:ins>
      <w:del w:id="276" w:author="周虹宇" w:date="2018-09-07T10:23:00Z">
        <w:r>
          <w:rPr>
            <w:rFonts w:hint="eastAsia"/>
          </w:rPr>
          <w:delText>都</w:delText>
        </w:r>
      </w:del>
      <w:r>
        <w:rPr>
          <w:rFonts w:hint="eastAsia"/>
        </w:rPr>
        <w:t>低于10人。</w:t>
      </w:r>
    </w:p>
    <w:p/>
    <w:p>
      <w:r>
        <w:rPr>
          <w:rFonts w:hint="eastAsia"/>
        </w:rPr>
        <w:t xml:space="preserve">    </w:t>
      </w:r>
      <w:r>
        <w:t>OECD</w:t>
      </w:r>
      <w:r>
        <w:rPr>
          <w:rFonts w:hint="eastAsia"/>
        </w:rPr>
        <w:t>成员国2015年</w:t>
      </w:r>
      <w:ins w:id="277" w:author="周虹宇" w:date="2018-09-07T10:25:00Z">
        <w:r>
          <w:rPr>
            <w:rFonts w:hint="eastAsia"/>
          </w:rPr>
          <w:t>受</w:t>
        </w:r>
      </w:ins>
      <w:r>
        <w:rPr>
          <w:rFonts w:hint="eastAsia"/>
        </w:rPr>
        <w:t>恐怖主义影响显著加深，尤其是土耳其和法国。2015年，丹麦、法国、德国、瑞典、土耳其恐怖袭击死亡人数</w:t>
      </w:r>
      <w:ins w:id="278" w:author="周虹宇" w:date="2018-09-07T10:25:00Z">
        <w:r>
          <w:rPr>
            <w:rFonts w:hint="eastAsia"/>
          </w:rPr>
          <w:t>均</w:t>
        </w:r>
      </w:ins>
      <w:del w:id="279" w:author="周虹宇" w:date="2018-09-07T10:25:00Z">
        <w:r>
          <w:rPr>
            <w:rFonts w:hint="eastAsia"/>
          </w:rPr>
          <w:delText>都</w:delText>
        </w:r>
      </w:del>
      <w:ins w:id="280" w:author="周虹宇" w:date="2018-09-07T10:25:00Z">
        <w:r>
          <w:rPr>
            <w:rFonts w:hint="eastAsia"/>
          </w:rPr>
          <w:t>创造</w:t>
        </w:r>
      </w:ins>
      <w:del w:id="281" w:author="周虹宇" w:date="2018-09-07T10:25:00Z">
        <w:r>
          <w:rPr>
            <w:rFonts w:hint="eastAsia"/>
          </w:rPr>
          <w:delText>达到</w:delText>
        </w:r>
      </w:del>
      <w:r>
        <w:rPr>
          <w:rFonts w:hint="eastAsia"/>
        </w:rPr>
        <w:t>了自2000年来的历史新高。恐怖袭击死亡人数增长最多的是土耳其，该国境内“伊斯兰国”及库尔德工人党越发活跃，</w:t>
      </w:r>
      <w:ins w:id="282" w:author="周虹宇" w:date="2018-09-07T10:25:00Z">
        <w:r>
          <w:rPr>
            <w:rFonts w:hint="eastAsia"/>
          </w:rPr>
          <w:t>这两个</w:t>
        </w:r>
      </w:ins>
      <w:ins w:id="283" w:author="周虹宇" w:date="2018-09-07T10:26:00Z">
        <w:r>
          <w:rPr>
            <w:rFonts w:hint="eastAsia"/>
          </w:rPr>
          <w:t>组织</w:t>
        </w:r>
      </w:ins>
      <w:del w:id="284" w:author="周虹宇" w:date="2018-09-07T10:25:00Z">
        <w:r>
          <w:rPr>
            <w:rFonts w:hint="eastAsia"/>
          </w:rPr>
          <w:delText>“伊斯兰国”及库尔德工人党</w:delText>
        </w:r>
      </w:del>
      <w:r>
        <w:rPr>
          <w:rFonts w:hint="eastAsia"/>
        </w:rPr>
        <w:t>于2014年共造成20人死亡，于2015年共337人因其遇害。由于11月巴黎袭击</w:t>
      </w:r>
      <w:del w:id="285" w:author="周虹宇" w:date="2018-09-07T10:26:00Z">
        <w:r>
          <w:rPr>
            <w:rFonts w:hint="eastAsia"/>
          </w:rPr>
          <w:delText>、</w:delText>
        </w:r>
      </w:del>
      <w:r>
        <w:rPr>
          <w:rFonts w:hint="eastAsia"/>
        </w:rPr>
        <w:t>及大巴黎地区</w:t>
      </w:r>
      <w:r>
        <w:t>(Île-de-France)</w:t>
      </w:r>
      <w:ins w:id="286" w:author="周虹宇" w:date="2018-09-07T10:26:00Z">
        <w:r>
          <w:rPr>
            <w:rFonts w:hint="eastAsia"/>
          </w:rPr>
          <w:t>的</w:t>
        </w:r>
      </w:ins>
      <w:r>
        <w:rPr>
          <w:rFonts w:hint="eastAsia"/>
        </w:rPr>
        <w:t>恐怖袭击</w:t>
      </w:r>
      <w:del w:id="287" w:author="周虹宇" w:date="2018-09-07T10:26:00Z">
        <w:r>
          <w:rPr>
            <w:rFonts w:hint="eastAsia"/>
          </w:rPr>
          <w:delText>，</w:delText>
        </w:r>
      </w:del>
      <w:r>
        <w:rPr>
          <w:rFonts w:hint="eastAsia"/>
        </w:rPr>
        <w:t>分别造成</w:t>
      </w:r>
      <w:del w:id="288" w:author="周虹宇" w:date="2018-09-07T10:26:00Z">
        <w:r>
          <w:rPr>
            <w:rFonts w:hint="eastAsia"/>
          </w:rPr>
          <w:delText>的</w:delText>
        </w:r>
      </w:del>
      <w:r>
        <w:rPr>
          <w:rFonts w:hint="eastAsia"/>
        </w:rPr>
        <w:t>136人及20人丧生，因此法国2015年恐怖袭击死亡人数也有了大幅</w:t>
      </w:r>
      <w:ins w:id="289" w:author="周虹宇" w:date="2018-09-07T10:27:00Z">
        <w:r>
          <w:rPr>
            <w:rFonts w:hint="eastAsia"/>
          </w:rPr>
          <w:t>增加</w:t>
        </w:r>
      </w:ins>
      <w:del w:id="290" w:author="周虹宇" w:date="2018-09-07T10:27:00Z">
        <w:r>
          <w:rPr>
            <w:rFonts w:hint="eastAsia"/>
          </w:rPr>
          <w:delText>提升</w:delText>
        </w:r>
      </w:del>
      <w:r>
        <w:rPr>
          <w:rFonts w:hint="eastAsia"/>
        </w:rPr>
        <w:t>，</w:t>
      </w:r>
      <w:del w:id="291" w:author="周虹宇" w:date="2018-09-07T10:27:00Z">
        <w:r>
          <w:rPr>
            <w:rFonts w:hint="eastAsia"/>
          </w:rPr>
          <w:delText>可</w:delText>
        </w:r>
      </w:del>
      <w:r>
        <w:rPr>
          <w:rFonts w:hint="eastAsia"/>
        </w:rPr>
        <w:t>之前十五年法国恐怖袭击平均每年死亡也仅为一人。</w:t>
      </w:r>
    </w:p>
    <w:p>
      <w:pPr>
        <w:ind w:firstLine="420"/>
        <w:pPrChange w:id="292" w:author="周虹宇" w:date="2018-09-07T10:27:00Z">
          <w:pPr/>
        </w:pPrChange>
      </w:pPr>
      <w:r>
        <w:rPr>
          <w:rFonts w:hint="eastAsia"/>
        </w:rPr>
        <w:t>德国、瑞典、丹麦同样受到波及</w:t>
      </w:r>
      <w:ins w:id="293" w:author="周虹宇" w:date="2018-09-07T10:27:00Z">
        <w:r>
          <w:rPr>
            <w:rFonts w:hint="eastAsia"/>
          </w:rPr>
          <w:t>。</w:t>
        </w:r>
      </w:ins>
      <w:del w:id="294" w:author="周虹宇" w:date="2018-09-07T10:27:00Z">
        <w:r>
          <w:rPr>
            <w:rFonts w:hint="eastAsia"/>
          </w:rPr>
          <w:delText>，</w:delText>
        </w:r>
      </w:del>
      <w:r>
        <w:rPr>
          <w:rFonts w:hint="eastAsia"/>
        </w:rPr>
        <w:t>2015年</w:t>
      </w:r>
      <w:ins w:id="295" w:author="周虹宇" w:date="2018-09-07T10:28:00Z">
        <w:r>
          <w:rPr>
            <w:rFonts w:hint="eastAsia"/>
          </w:rPr>
          <w:t>三国</w:t>
        </w:r>
      </w:ins>
      <w:del w:id="296" w:author="周虹宇" w:date="2018-09-07T10:28:00Z">
        <w:r>
          <w:rPr>
            <w:rFonts w:hint="eastAsia"/>
          </w:rPr>
          <w:delText>各国</w:delText>
        </w:r>
      </w:del>
      <w:r>
        <w:rPr>
          <w:rFonts w:hint="eastAsia"/>
        </w:rPr>
        <w:t>国内恐怖袭击死亡分别为6人、4人、</w:t>
      </w:r>
      <w:del w:id="297" w:author="周虹宇" w:date="2018-09-07T10:27:00Z">
        <w:r>
          <w:rPr>
            <w:rFonts w:hint="eastAsia"/>
          </w:rPr>
          <w:delText>及</w:delText>
        </w:r>
      </w:del>
      <w:r>
        <w:rPr>
          <w:rFonts w:hint="eastAsia"/>
        </w:rPr>
        <w:t>2人，</w:t>
      </w:r>
      <w:ins w:id="298" w:author="周虹宇" w:date="2018-09-07T10:27:00Z">
        <w:r>
          <w:rPr>
            <w:rFonts w:hint="eastAsia"/>
          </w:rPr>
          <w:t>均</w:t>
        </w:r>
      </w:ins>
      <w:del w:id="299" w:author="周虹宇" w:date="2018-09-07T10:27:00Z">
        <w:r>
          <w:rPr>
            <w:rFonts w:hint="eastAsia"/>
          </w:rPr>
          <w:delText>都</w:delText>
        </w:r>
      </w:del>
      <w:del w:id="300" w:author="周虹宇" w:date="2018-09-07T10:28:00Z">
        <w:r>
          <w:rPr>
            <w:rFonts w:hint="eastAsia"/>
          </w:rPr>
          <w:delText>各自</w:delText>
        </w:r>
      </w:del>
      <w:r>
        <w:rPr>
          <w:rFonts w:hint="eastAsia"/>
        </w:rPr>
        <w:t>创下了自2010年来恐怖袭击人员死亡人数的历史新高。</w:t>
      </w:r>
    </w:p>
    <w:p/>
    <w:p>
      <w:r>
        <w:rPr>
          <w:rFonts w:hint="eastAsia"/>
        </w:rPr>
        <w:t xml:space="preserve">    </w:t>
      </w:r>
      <w:r>
        <w:t>OECD</w:t>
      </w:r>
      <w:r>
        <w:rPr>
          <w:rFonts w:hint="eastAsia"/>
        </w:rPr>
        <w:t>成员国所遭受恐怖主义的严重影响延续到了2016年，影响最大的六月阿塔图尔克机场恐怖袭击就</w:t>
      </w:r>
      <w:ins w:id="301" w:author="周虹宇" w:date="2018-09-07T10:29:00Z">
        <w:r>
          <w:rPr>
            <w:rFonts w:hint="eastAsia"/>
          </w:rPr>
          <w:t>造成</w:t>
        </w:r>
      </w:ins>
      <w:del w:id="302" w:author="周虹宇" w:date="2018-09-07T10:29:00Z">
        <w:r>
          <w:rPr>
            <w:rFonts w:hint="eastAsia"/>
          </w:rPr>
          <w:delText>有</w:delText>
        </w:r>
      </w:del>
      <w:r>
        <w:rPr>
          <w:rFonts w:hint="eastAsia"/>
        </w:rPr>
        <w:t>至少45人遇害，三月安卡拉爆炸袭击导致37人死亡。穆罕默德·拉胡瓦杰·布哈勒</w:t>
      </w:r>
      <w:ins w:id="303" w:author="周虹宇" w:date="2018-09-07T10:31:00Z">
        <w:r>
          <w:rPr>
            <w:rFonts w:hint="eastAsia"/>
          </w:rPr>
          <w:t>驾驶一辆卡车</w:t>
        </w:r>
      </w:ins>
      <w:del w:id="304" w:author="周虹宇" w:date="2018-09-07T10:31:00Z">
        <w:r>
          <w:rPr>
            <w:rFonts w:hint="eastAsia"/>
          </w:rPr>
          <w:delText>在</w:delText>
        </w:r>
      </w:del>
      <w:ins w:id="305" w:author="周虹宇" w:date="2018-09-07T10:31:00Z">
        <w:r>
          <w:rPr>
            <w:rFonts w:hint="eastAsia"/>
          </w:rPr>
          <w:t>冲入</w:t>
        </w:r>
      </w:ins>
      <w:r>
        <w:rPr>
          <w:rFonts w:hint="eastAsia"/>
        </w:rPr>
        <w:t>法国尼斯巴士底日庆典</w:t>
      </w:r>
      <w:ins w:id="306" w:author="周虹宇" w:date="2018-09-07T10:32:00Z">
        <w:r>
          <w:rPr>
            <w:rFonts w:hint="eastAsia"/>
          </w:rPr>
          <w:t>，</w:t>
        </w:r>
      </w:ins>
      <w:ins w:id="307" w:author="周虹宇" w:date="2018-09-07T10:31:00Z">
        <w:r>
          <w:rPr>
            <w:rFonts w:hint="eastAsia"/>
          </w:rPr>
          <w:t>造成</w:t>
        </w:r>
      </w:ins>
      <w:del w:id="308" w:author="周虹宇" w:date="2018-09-07T10:31:00Z">
        <w:r>
          <w:rPr>
            <w:rFonts w:hint="eastAsia"/>
          </w:rPr>
          <w:delText>中驾驶一辆卡车，致死</w:delText>
        </w:r>
      </w:del>
      <w:r>
        <w:rPr>
          <w:rFonts w:hint="eastAsia"/>
        </w:rPr>
        <w:t>85人</w:t>
      </w:r>
      <w:ins w:id="309" w:author="周虹宇" w:date="2018-09-07T10:31:00Z">
        <w:r>
          <w:rPr>
            <w:rFonts w:hint="eastAsia"/>
          </w:rPr>
          <w:t>死亡</w:t>
        </w:r>
      </w:ins>
      <w:r>
        <w:rPr>
          <w:rFonts w:hint="eastAsia"/>
        </w:rPr>
        <w:t>，</w:t>
      </w:r>
      <w:del w:id="310" w:author="周虹宇" w:date="2018-09-07T10:31:00Z">
        <w:r>
          <w:rPr>
            <w:rFonts w:hint="eastAsia"/>
          </w:rPr>
          <w:delText>造成</w:delText>
        </w:r>
      </w:del>
      <w:r>
        <w:rPr>
          <w:rFonts w:hint="eastAsia"/>
        </w:rPr>
        <w:t>300余人受伤，这也是2016年法国死亡人数最多的一次恐怖袭击。</w:t>
      </w:r>
    </w:p>
    <w:p>
      <w:r>
        <w:rPr>
          <w:rFonts w:hint="eastAsia"/>
        </w:rPr>
        <w:t xml:space="preserve">    </w:t>
      </w:r>
    </w:p>
    <w:p>
      <w:r>
        <w:rPr>
          <w:rFonts w:hint="eastAsia"/>
        </w:rPr>
        <w:t xml:space="preserve">    巴基斯坦通过采取军事行动，降低了恐怖主义影响。巴基斯坦于2014年年中发动的“利剑作战行动”主要目标为联邦直辖北瓦济里斯坦部落地区，这也是恐怖主义激进分子的安全天堂。该军事行动对塔利班是一次沉重的打击，据军队官方报道，已成功剿灭塔利班三千余成员，其他成员则逃往阿富汗并</w:t>
      </w:r>
      <w:ins w:id="311" w:author="周虹宇" w:date="2018-09-07T12:13:00Z">
        <w:r>
          <w:rPr>
            <w:rFonts w:hint="eastAsia"/>
          </w:rPr>
          <w:t>参与</w:t>
        </w:r>
      </w:ins>
      <w:del w:id="312" w:author="周虹宇" w:date="2018-09-07T12:13:00Z">
        <w:r>
          <w:rPr>
            <w:rFonts w:hint="eastAsia"/>
          </w:rPr>
          <w:delText>加入</w:delText>
        </w:r>
      </w:del>
      <w:r>
        <w:rPr>
          <w:rFonts w:hint="eastAsia"/>
        </w:rPr>
        <w:t>了当地冲突。由于塔利班领袖哈吉穆拉·巴哈苏德在2013年11月的一次无人机袭击中突然死亡，塔利班也因此面临着领袖继位的内部斗争。</w:t>
      </w:r>
    </w:p>
    <w:p/>
    <w:p>
      <w:r>
        <w:rPr>
          <w:rFonts w:hint="eastAsia"/>
        </w:rPr>
        <w:t xml:space="preserve">    孟加拉国的2015年也</w:t>
      </w:r>
      <w:ins w:id="313" w:author="周虹宇" w:date="2018-09-07T12:13:00Z">
        <w:r>
          <w:rPr>
            <w:rFonts w:hint="eastAsia"/>
          </w:rPr>
          <w:t>艰难坎坷</w:t>
        </w:r>
      </w:ins>
      <w:del w:id="314" w:author="周虹宇" w:date="2018-09-07T12:13:00Z">
        <w:r>
          <w:rPr>
            <w:rFonts w:hint="eastAsia"/>
          </w:rPr>
          <w:delText>实属不易</w:delText>
        </w:r>
      </w:del>
      <w:r>
        <w:rPr>
          <w:rFonts w:hint="eastAsia"/>
        </w:rPr>
        <w:t>，尽管所遭受的恐怖袭击单次致死率较低，但其恐怖袭击及</w:t>
      </w:r>
      <w:ins w:id="315" w:author="周虹宇" w:date="2018-09-07T12:14:00Z">
        <w:r>
          <w:rPr>
            <w:rFonts w:hint="eastAsia"/>
          </w:rPr>
          <w:t>造成的</w:t>
        </w:r>
      </w:ins>
      <w:del w:id="316" w:author="周虹宇" w:date="2018-09-07T12:13:00Z">
        <w:r>
          <w:rPr>
            <w:rFonts w:hint="eastAsia"/>
          </w:rPr>
          <w:delText>因之</w:delText>
        </w:r>
      </w:del>
      <w:r>
        <w:rPr>
          <w:rFonts w:hint="eastAsia"/>
        </w:rPr>
        <w:t>死亡人数</w:t>
      </w:r>
      <w:ins w:id="317" w:author="周虹宇" w:date="2018-09-07T12:14:00Z">
        <w:r>
          <w:rPr>
            <w:rFonts w:hint="eastAsia"/>
          </w:rPr>
          <w:t>达到</w:t>
        </w:r>
      </w:ins>
      <w:r>
        <w:rPr>
          <w:rFonts w:hint="eastAsia"/>
        </w:rPr>
        <w:t>自2000来</w:t>
      </w:r>
      <w:ins w:id="318" w:author="周虹宇" w:date="2018-09-07T12:14:00Z">
        <w:r>
          <w:rPr>
            <w:rFonts w:hint="eastAsia"/>
          </w:rPr>
          <w:t>的</w:t>
        </w:r>
      </w:ins>
      <w:del w:id="319" w:author="周虹宇" w:date="2018-09-07T12:14:00Z">
        <w:r>
          <w:rPr>
            <w:rFonts w:hint="eastAsia"/>
          </w:rPr>
          <w:delText>达到</w:delText>
        </w:r>
      </w:del>
      <w:r>
        <w:rPr>
          <w:rFonts w:hint="eastAsia"/>
        </w:rPr>
        <w:t>顶峰。</w:t>
      </w:r>
      <w:ins w:id="320" w:author="周虹宇" w:date="2018-09-07T12:14:00Z">
        <w:r>
          <w:rPr>
            <w:rFonts w:hint="eastAsia"/>
          </w:rPr>
          <w:t>2015年</w:t>
        </w:r>
      </w:ins>
      <w:r>
        <w:rPr>
          <w:rFonts w:hint="eastAsia"/>
        </w:rPr>
        <w:t>孟加拉国</w:t>
      </w:r>
      <w:del w:id="321" w:author="周虹宇" w:date="2018-09-07T12:14:00Z">
        <w:r>
          <w:rPr>
            <w:rFonts w:hint="eastAsia"/>
          </w:rPr>
          <w:delText>2015年</w:delText>
        </w:r>
      </w:del>
      <w:r>
        <w:rPr>
          <w:rFonts w:hint="eastAsia"/>
        </w:rPr>
        <w:t>共历经459起恐怖袭击，75人遇害。历史上，孟加拉国恐怖袭击都是由孟加拉圣战协会</w:t>
      </w:r>
      <w:r>
        <w:t>(Jamal-ul-Mujahidden)</w:t>
      </w:r>
      <w:r>
        <w:rPr>
          <w:rFonts w:hint="eastAsia"/>
        </w:rPr>
        <w:t>等当地</w:t>
      </w:r>
      <w:ins w:id="322" w:author="周虹宇" w:date="2018-09-07T12:16:00Z">
        <w:r>
          <w:rPr>
            <w:rFonts w:hint="eastAsia"/>
          </w:rPr>
          <w:t>的</w:t>
        </w:r>
      </w:ins>
      <w:r>
        <w:rPr>
          <w:rFonts w:hint="eastAsia"/>
        </w:rPr>
        <w:t>各恐怖组织发动，该恐怖组织参与了2016年7月达卡霍利工匠烘培坊餐厅恐怖袭击一案，共造成29人死亡。印度次大陆“基地”组织及孟加拉国当地“伊斯兰国”附属组织</w:t>
      </w:r>
      <w:ins w:id="323" w:author="周虹宇" w:date="2018-09-07T12:16:00Z">
        <w:r>
          <w:rPr>
            <w:rFonts w:hint="eastAsia"/>
          </w:rPr>
          <w:t>于</w:t>
        </w:r>
      </w:ins>
      <w:r>
        <w:rPr>
          <w:rFonts w:hint="eastAsia"/>
        </w:rPr>
        <w:t>2015年首次在孟加拉国发动恐怖袭击，11人因</w:t>
      </w:r>
      <w:ins w:id="324" w:author="周虹宇" w:date="2018-09-07T12:16:00Z">
        <w:r>
          <w:rPr>
            <w:rFonts w:hint="eastAsia"/>
          </w:rPr>
          <w:t>此</w:t>
        </w:r>
      </w:ins>
      <w:del w:id="325" w:author="周虹宇" w:date="2018-09-07T12:16:00Z">
        <w:r>
          <w:rPr>
            <w:rFonts w:hint="eastAsia"/>
          </w:rPr>
          <w:delText>之</w:delText>
        </w:r>
      </w:del>
      <w:r>
        <w:rPr>
          <w:rFonts w:hint="eastAsia"/>
        </w:rPr>
        <w:t>丧生。</w:t>
      </w:r>
    </w:p>
    <w:p/>
    <w:p>
      <w:r>
        <w:rPr>
          <w:rFonts w:hint="eastAsia"/>
        </w:rPr>
        <w:t xml:space="preserve">    自“阿拉伯之春”</w:t>
      </w:r>
      <w:ins w:id="326" w:author="周虹宇" w:date="2018-09-07T12:21:00Z">
        <w:r>
          <w:rPr>
            <w:rFonts w:hint="eastAsia"/>
          </w:rPr>
          <w:t>且</w:t>
        </w:r>
      </w:ins>
      <w:r>
        <w:rPr>
          <w:rFonts w:hint="eastAsia"/>
        </w:rPr>
        <w:t>领袖穆拉迈尔·卡扎菲2011年退位</w:t>
      </w:r>
      <w:del w:id="327" w:author="周虹宇" w:date="2018-09-07T12:17:00Z">
        <w:r>
          <w:rPr>
            <w:rFonts w:hint="eastAsia"/>
          </w:rPr>
          <w:delText>以</w:delText>
        </w:r>
      </w:del>
      <w:r>
        <w:rPr>
          <w:rFonts w:hint="eastAsia"/>
        </w:rPr>
        <w:t>后，利比亚全国陷入危机，</w:t>
      </w:r>
      <w:del w:id="328" w:author="周虹宇" w:date="2018-09-07T12:17:00Z">
        <w:r>
          <w:rPr>
            <w:rFonts w:hint="eastAsia"/>
          </w:rPr>
          <w:delText>并</w:delText>
        </w:r>
      </w:del>
      <w:r>
        <w:rPr>
          <w:rFonts w:hint="eastAsia"/>
        </w:rPr>
        <w:t>在过去五年里恐怖主义影响</w:t>
      </w:r>
      <w:ins w:id="329" w:author="周虹宇" w:date="2018-09-07T12:22:00Z">
        <w:r>
          <w:rPr>
            <w:rFonts w:hint="eastAsia"/>
          </w:rPr>
          <w:t>指数</w:t>
        </w:r>
      </w:ins>
      <w:r>
        <w:rPr>
          <w:rFonts w:hint="eastAsia"/>
        </w:rPr>
        <w:t>显著</w:t>
      </w:r>
      <w:ins w:id="330" w:author="周虹宇" w:date="2018-09-07T12:22:00Z">
        <w:r>
          <w:rPr>
            <w:rFonts w:hint="eastAsia"/>
          </w:rPr>
          <w:t>上升</w:t>
        </w:r>
      </w:ins>
      <w:del w:id="331" w:author="周虹宇" w:date="2018-09-07T12:17:00Z">
        <w:r>
          <w:rPr>
            <w:rFonts w:hint="eastAsia"/>
          </w:rPr>
          <w:delText>上升</w:delText>
        </w:r>
      </w:del>
      <w:r>
        <w:rPr>
          <w:rFonts w:hint="eastAsia"/>
        </w:rPr>
        <w:t>。2011年利比亚</w:t>
      </w:r>
      <w:r>
        <w:t>GTI</w:t>
      </w:r>
      <w:r>
        <w:rPr>
          <w:rFonts w:hint="eastAsia"/>
        </w:rPr>
        <w:t>排名还仅居90，但到2015年就升到了第10名。利比亚2015年恐怖袭击死亡454人，而在2010年</w:t>
      </w:r>
      <w:ins w:id="332" w:author="周虹宇" w:date="2018-09-07T12:22:00Z">
        <w:r>
          <w:rPr>
            <w:rFonts w:hint="eastAsia"/>
          </w:rPr>
          <w:t>和</w:t>
        </w:r>
      </w:ins>
      <w:del w:id="333" w:author="周虹宇" w:date="2018-09-07T12:22:00Z">
        <w:r>
          <w:rPr>
            <w:rFonts w:hint="eastAsia"/>
          </w:rPr>
          <w:delText>至</w:delText>
        </w:r>
      </w:del>
      <w:r>
        <w:rPr>
          <w:rFonts w:hint="eastAsia"/>
        </w:rPr>
        <w:t>2011年，利比亚恐怖袭击死亡人数皆为0。利比亚境内最活跃的恐怖组织为“伊斯兰国”，2015年“伊斯兰国”对利比亚42%的恐怖袭击</w:t>
      </w:r>
      <w:ins w:id="334" w:author="周虹宇" w:date="2018-09-07T12:25:00Z">
        <w:r>
          <w:rPr>
            <w:rFonts w:hint="eastAsia"/>
          </w:rPr>
          <w:t>量及</w:t>
        </w:r>
      </w:ins>
      <w:del w:id="335" w:author="周虹宇" w:date="2018-09-07T12:25:00Z">
        <w:r>
          <w:rPr>
            <w:rFonts w:hint="eastAsia"/>
          </w:rPr>
          <w:delText>与</w:delText>
        </w:r>
      </w:del>
      <w:r>
        <w:rPr>
          <w:rFonts w:hint="eastAsia"/>
        </w:rPr>
        <w:t>69%的恐怖袭击死亡</w:t>
      </w:r>
      <w:ins w:id="336" w:author="周虹宇" w:date="2018-09-07T12:25:00Z">
        <w:r>
          <w:rPr>
            <w:rFonts w:hint="eastAsia"/>
          </w:rPr>
          <w:t>人数</w:t>
        </w:r>
      </w:ins>
      <w:r>
        <w:rPr>
          <w:rFonts w:hint="eastAsia"/>
        </w:rPr>
        <w:t>负责。</w:t>
      </w:r>
    </w:p>
    <w:p/>
    <w:p>
      <w:r>
        <w:rPr>
          <w:rFonts w:hint="eastAsia"/>
        </w:rPr>
        <w:t xml:space="preserve">    </w:t>
      </w:r>
      <w:ins w:id="337" w:author="周虹宇" w:date="2018-09-07T12:26:00Z">
        <w:r>
          <w:rPr>
            <w:rFonts w:hint="eastAsia"/>
          </w:rPr>
          <w:t>遭受</w:t>
        </w:r>
      </w:ins>
      <w:r>
        <w:rPr>
          <w:rFonts w:hint="eastAsia"/>
        </w:rPr>
        <w:t>恐怖袭击数量最多的国家与恐怖袭击</w:t>
      </w:r>
      <w:ins w:id="338" w:author="周虹宇" w:date="2018-09-07T12:26:00Z">
        <w:r>
          <w:rPr>
            <w:rFonts w:hint="eastAsia"/>
          </w:rPr>
          <w:t>致死</w:t>
        </w:r>
      </w:ins>
      <w:del w:id="339" w:author="周虹宇" w:date="2018-09-07T12:26:00Z">
        <w:r>
          <w:rPr>
            <w:rFonts w:hint="eastAsia"/>
          </w:rPr>
          <w:delText>死亡</w:delText>
        </w:r>
      </w:del>
      <w:r>
        <w:rPr>
          <w:rFonts w:hint="eastAsia"/>
        </w:rPr>
        <w:t>人数最多的国家并非一致，这表明，全球恐怖袭击致死率都不尽相同。恐怖袭击致死率可通过平均每次袭击死亡人数进行评估。2015年尼日尔恐怖袭击致死率最高，平均</w:t>
      </w:r>
      <w:ins w:id="340" w:author="周虹宇" w:date="2018-09-07T12:28:00Z">
        <w:r>
          <w:rPr>
            <w:rFonts w:hint="eastAsia"/>
          </w:rPr>
          <w:t>在</w:t>
        </w:r>
      </w:ins>
      <w:r>
        <w:rPr>
          <w:rFonts w:hint="eastAsia"/>
        </w:rPr>
        <w:t>每次恐怖袭击</w:t>
      </w:r>
      <w:ins w:id="341" w:author="周虹宇" w:date="2018-09-07T12:27:00Z">
        <w:r>
          <w:rPr>
            <w:rFonts w:hint="eastAsia"/>
          </w:rPr>
          <w:t>中</w:t>
        </w:r>
      </w:ins>
      <w:r>
        <w:rPr>
          <w:rFonts w:hint="eastAsia"/>
        </w:rPr>
        <w:t>死亡19.7人，总致死649人。乍得则排名第二，平均每次恐怖袭击</w:t>
      </w:r>
      <w:ins w:id="342" w:author="周虹宇" w:date="2018-09-07T12:28:00Z">
        <w:r>
          <w:rPr>
            <w:rFonts w:hint="eastAsia"/>
          </w:rPr>
          <w:t>致死</w:t>
        </w:r>
      </w:ins>
      <w:del w:id="343" w:author="周虹宇" w:date="2018-09-07T12:28:00Z">
        <w:r>
          <w:rPr>
            <w:rFonts w:hint="eastAsia"/>
          </w:rPr>
          <w:delText>死亡</w:delText>
        </w:r>
      </w:del>
      <w:r>
        <w:rPr>
          <w:rFonts w:hint="eastAsia"/>
        </w:rPr>
        <w:t>9.4人。“博科圣地”2015年在尼日尔及乍得发动</w:t>
      </w:r>
      <w:ins w:id="344" w:author="周虹宇" w:date="2018-09-07T12:27:00Z">
        <w:r>
          <w:rPr>
            <w:rFonts w:hint="eastAsia"/>
          </w:rPr>
          <w:t>的</w:t>
        </w:r>
      </w:ins>
      <w:del w:id="345" w:author="周虹宇" w:date="2018-09-07T12:27:00Z">
        <w:r>
          <w:rPr>
            <w:rFonts w:hint="eastAsia"/>
          </w:rPr>
          <w:delText>了</w:delText>
        </w:r>
      </w:del>
      <w:r>
        <w:rPr>
          <w:rFonts w:hint="eastAsia"/>
        </w:rPr>
        <w:t>恐怖袭击</w:t>
      </w:r>
      <w:ins w:id="346" w:author="周虹宇" w:date="2018-09-07T12:27:00Z">
        <w:r>
          <w:rPr>
            <w:rFonts w:hint="eastAsia"/>
          </w:rPr>
          <w:t>中</w:t>
        </w:r>
      </w:ins>
      <w:r>
        <w:rPr>
          <w:rFonts w:hint="eastAsia"/>
        </w:rPr>
        <w:t>，</w:t>
      </w:r>
      <w:del w:id="347" w:author="周虹宇" w:date="2018-09-07T12:27:00Z">
        <w:r>
          <w:rPr>
            <w:rFonts w:hint="eastAsia"/>
          </w:rPr>
          <w:delText>其</w:delText>
        </w:r>
      </w:del>
      <w:r>
        <w:rPr>
          <w:rFonts w:hint="eastAsia"/>
        </w:rPr>
        <w:t>平均每次恐怖袭击</w:t>
      </w:r>
      <w:ins w:id="348" w:author="周虹宇" w:date="2018-09-07T12:28:00Z">
        <w:r>
          <w:rPr>
            <w:rFonts w:hint="eastAsia"/>
          </w:rPr>
          <w:t>致死</w:t>
        </w:r>
      </w:ins>
      <w:del w:id="349" w:author="周虹宇" w:date="2018-09-07T12:28:00Z">
        <w:r>
          <w:rPr>
            <w:rFonts w:hint="eastAsia"/>
          </w:rPr>
          <w:delText>死亡</w:delText>
        </w:r>
      </w:del>
      <w:r>
        <w:rPr>
          <w:rFonts w:hint="eastAsia"/>
        </w:rPr>
        <w:t>11.2人，位列第二。胜利战线</w:t>
      </w:r>
      <w:r>
        <w:t>(Al-Nusrah Front)</w:t>
      </w:r>
      <w:r>
        <w:rPr>
          <w:rFonts w:hint="eastAsia"/>
        </w:rPr>
        <w:t>恐怖袭击死亡率最高，平均每次恐怖袭击</w:t>
      </w:r>
      <w:ins w:id="350" w:author="周虹宇" w:date="2018-09-07T12:28:00Z">
        <w:r>
          <w:rPr>
            <w:rFonts w:hint="eastAsia"/>
          </w:rPr>
          <w:t>致死</w:t>
        </w:r>
      </w:ins>
      <w:del w:id="351" w:author="周虹宇" w:date="2018-09-07T12:28:00Z">
        <w:r>
          <w:rPr>
            <w:rFonts w:hint="eastAsia"/>
          </w:rPr>
          <w:delText>死亡</w:delText>
        </w:r>
      </w:del>
      <w:r>
        <w:rPr>
          <w:rFonts w:hint="eastAsia"/>
        </w:rPr>
        <w:t>11.8人。</w:t>
      </w:r>
    </w:p>
    <w:p/>
    <w:p>
      <w:r>
        <w:rPr>
          <w:rFonts w:hint="eastAsia"/>
        </w:rPr>
        <w:t xml:space="preserve">    2015年</w:t>
      </w:r>
      <w:ins w:id="352" w:author="周虹宇" w:date="2018-09-07T12:29:00Z">
        <w:r>
          <w:rPr>
            <w:rFonts w:hint="eastAsia"/>
          </w:rPr>
          <w:t>，在</w:t>
        </w:r>
      </w:ins>
      <w:r>
        <w:rPr>
          <w:rFonts w:hint="eastAsia"/>
        </w:rPr>
        <w:t>全球平均每次恐怖袭击</w:t>
      </w:r>
      <w:ins w:id="353" w:author="周虹宇" w:date="2018-09-07T12:29:00Z">
        <w:r>
          <w:rPr>
            <w:rFonts w:hint="eastAsia"/>
          </w:rPr>
          <w:t>中有</w:t>
        </w:r>
      </w:ins>
      <w:del w:id="354" w:author="周虹宇" w:date="2018-09-07T12:28:00Z">
        <w:r>
          <w:rPr>
            <w:rFonts w:hint="eastAsia"/>
          </w:rPr>
          <w:delText>死亡</w:delText>
        </w:r>
      </w:del>
      <w:r>
        <w:rPr>
          <w:rFonts w:hint="eastAsia"/>
        </w:rPr>
        <w:t>1.8人</w:t>
      </w:r>
      <w:ins w:id="355" w:author="周虹宇" w:date="2018-09-07T12:29:00Z">
        <w:r>
          <w:rPr>
            <w:rFonts w:hint="eastAsia"/>
          </w:rPr>
          <w:t>死亡</w:t>
        </w:r>
      </w:ins>
      <w:r>
        <w:rPr>
          <w:rFonts w:hint="eastAsia"/>
        </w:rPr>
        <w:t>。然而，不同恐怖组织发动的恐怖袭击所造成死亡人数各有差异，就好比2015年有103个恐怖组织发动恐怖袭击，</w:t>
      </w:r>
      <w:ins w:id="356" w:author="周虹宇" w:date="2018-09-07T12:31:00Z">
        <w:r>
          <w:rPr>
            <w:rFonts w:hint="eastAsia"/>
          </w:rPr>
          <w:t>但</w:t>
        </w:r>
      </w:ins>
      <w:del w:id="357" w:author="周虹宇" w:date="2018-09-07T12:31:00Z">
        <w:r>
          <w:rPr>
            <w:rFonts w:hint="eastAsia"/>
          </w:rPr>
          <w:delText>却</w:delText>
        </w:r>
      </w:del>
      <w:r>
        <w:rPr>
          <w:rFonts w:hint="eastAsia"/>
        </w:rPr>
        <w:t>均未造成人员死亡。这些发动恐怖袭击最多</w:t>
      </w:r>
      <w:ins w:id="358" w:author="周虹宇" w:date="2018-09-07T12:33:00Z">
        <w:r>
          <w:rPr>
            <w:rFonts w:hint="eastAsia"/>
          </w:rPr>
          <w:t>但</w:t>
        </w:r>
      </w:ins>
      <w:del w:id="359" w:author="周虹宇" w:date="2018-09-07T12:33:00Z">
        <w:r>
          <w:rPr>
            <w:rFonts w:hint="eastAsia"/>
          </w:rPr>
          <w:delText>反而</w:delText>
        </w:r>
      </w:del>
      <w:r>
        <w:rPr>
          <w:rFonts w:hint="eastAsia"/>
        </w:rPr>
        <w:t>造成人员死亡极少甚至为零的恐怖组织通常是民族主义组织或分裂主义组织。其中包括北大年联合解放组织，该组织主要分布于泰国，</w:t>
      </w:r>
      <w:ins w:id="360" w:author="周虹宇" w:date="2018-09-07T12:35:00Z">
        <w:r>
          <w:rPr>
            <w:rFonts w:hint="eastAsia"/>
          </w:rPr>
          <w:t>其</w:t>
        </w:r>
      </w:ins>
      <w:ins w:id="361" w:author="周虹宇" w:date="2018-09-07T12:36:00Z">
        <w:r>
          <w:rPr>
            <w:rFonts w:hint="eastAsia"/>
          </w:rPr>
          <w:t>发动</w:t>
        </w:r>
      </w:ins>
      <w:ins w:id="362" w:author="周虹宇" w:date="2018-09-07T12:35:00Z">
        <w:r>
          <w:rPr>
            <w:rFonts w:hint="eastAsia"/>
          </w:rPr>
          <w:t>的</w:t>
        </w:r>
      </w:ins>
      <w:del w:id="363" w:author="周虹宇" w:date="2018-09-07T12:35:00Z">
        <w:r>
          <w:rPr>
            <w:rFonts w:hint="eastAsia"/>
          </w:rPr>
          <w:delText>共</w:delText>
        </w:r>
      </w:del>
      <w:r>
        <w:rPr>
          <w:rFonts w:hint="eastAsia"/>
        </w:rPr>
        <w:t>15起恐怖袭</w:t>
      </w:r>
      <w:ins w:id="364" w:author="周虹宇" w:date="2018-09-07T12:35:00Z">
        <w:r>
          <w:rPr>
            <w:rFonts w:hint="eastAsia"/>
          </w:rPr>
          <w:t>中</w:t>
        </w:r>
      </w:ins>
      <w:del w:id="365" w:author="周虹宇" w:date="2018-09-07T12:35:00Z">
        <w:r>
          <w:rPr>
            <w:rFonts w:hint="eastAsia"/>
          </w:rPr>
          <w:delText>击</w:delText>
        </w:r>
      </w:del>
      <w:r>
        <w:rPr>
          <w:rFonts w:hint="eastAsia"/>
        </w:rPr>
        <w:t>，</w:t>
      </w:r>
      <w:del w:id="366" w:author="周虹宇" w:date="2018-09-07T12:35:00Z">
        <w:r>
          <w:rPr>
            <w:rFonts w:hint="eastAsia"/>
          </w:rPr>
          <w:delText>且</w:delText>
        </w:r>
      </w:del>
      <w:del w:id="367" w:author="周虹宇" w:date="2018-09-07T12:37:00Z">
        <w:r>
          <w:rPr>
            <w:rFonts w:hint="eastAsia"/>
          </w:rPr>
          <w:delText>均</w:delText>
        </w:r>
      </w:del>
      <w:r>
        <w:rPr>
          <w:rFonts w:hint="eastAsia"/>
        </w:rPr>
        <w:t>无一人死亡。其它分裂主义组织，如印度人民解放军，其发动的10起恐怖袭击也无一人死亡，尼泊尔共产党（毛主义）发动的8起恐怖袭击同样无一人死亡。总的来说，这一系列分裂运动，其实是让政府及当地民众知道他们的存在，</w:t>
      </w:r>
      <w:ins w:id="368" w:author="周虹宇" w:date="2018-09-07T12:36:00Z">
        <w:r>
          <w:rPr>
            <w:rFonts w:hint="eastAsia"/>
          </w:rPr>
          <w:t>借</w:t>
        </w:r>
      </w:ins>
      <w:del w:id="369" w:author="周虹宇" w:date="2018-09-07T12:36:00Z">
        <w:r>
          <w:rPr>
            <w:rFonts w:hint="eastAsia"/>
          </w:rPr>
          <w:delText>以</w:delText>
        </w:r>
      </w:del>
      <w:r>
        <w:rPr>
          <w:rFonts w:hint="eastAsia"/>
        </w:rPr>
        <w:t>此进一步提升自身的谈判立场。</w:t>
      </w:r>
    </w:p>
    <w:p/>
    <w:p>
      <w:r>
        <w:rPr>
          <w:rFonts w:hint="eastAsia"/>
        </w:rPr>
        <w:t xml:space="preserve">    由于11月巴黎恐怖袭击、法兰西岛恐怖袭击等一连串大型恐怖袭击，</w:t>
      </w:r>
      <w:del w:id="370" w:author="周虹宇" w:date="2018-09-07T12:37:00Z">
        <w:r>
          <w:rPr>
            <w:rFonts w:hint="eastAsia"/>
          </w:rPr>
          <w:delText>因此</w:delText>
        </w:r>
      </w:del>
      <w:r>
        <w:rPr>
          <w:rFonts w:hint="eastAsia"/>
        </w:rPr>
        <w:t>法国的恐怖袭击死亡率也是相当之高。法国2015年共</w:t>
      </w:r>
      <w:ins w:id="371" w:author="周虹宇" w:date="2018-09-07T12:38:00Z">
        <w:r>
          <w:rPr>
            <w:rFonts w:hint="eastAsia"/>
          </w:rPr>
          <w:t>经历</w:t>
        </w:r>
      </w:ins>
      <w:del w:id="372" w:author="周虹宇" w:date="2018-09-07T12:38:00Z">
        <w:r>
          <w:rPr>
            <w:rFonts w:hint="eastAsia"/>
          </w:rPr>
          <w:delText>历经</w:delText>
        </w:r>
      </w:del>
      <w:r>
        <w:rPr>
          <w:rFonts w:hint="eastAsia"/>
        </w:rPr>
        <w:t>35起恐怖袭击，共161人死亡，平均每次恐怖袭击4.6人丧生。</w:t>
      </w:r>
    </w:p>
    <w:p/>
    <w:p>
      <w:r>
        <w:rPr>
          <w:rFonts w:hint="eastAsia"/>
        </w:rPr>
        <w:t xml:space="preserve">    科威特2015年共经历1起恐怖袭击，28人遇害。</w:t>
      </w:r>
    </w:p>
    <w:p/>
    <w:p>
      <w:r>
        <w:rPr>
          <w:rFonts w:hint="eastAsia"/>
        </w:rPr>
        <w:t xml:space="preserve">    由于不同恐怖组织的策略及想要传达的信息千差万别，</w:t>
      </w:r>
      <w:del w:id="373" w:author="周虹宇" w:date="2018-09-07T12:39:00Z">
        <w:r>
          <w:rPr>
            <w:rFonts w:hint="eastAsia"/>
          </w:rPr>
          <w:delText>故而</w:delText>
        </w:r>
      </w:del>
      <w:r>
        <w:rPr>
          <w:rFonts w:hint="eastAsia"/>
        </w:rPr>
        <w:t>每个国家</w:t>
      </w:r>
      <w:ins w:id="374" w:author="周虹宇" w:date="2018-09-07T12:40:00Z">
        <w:r>
          <w:rPr>
            <w:rFonts w:hint="eastAsia"/>
          </w:rPr>
          <w:t>单次</w:t>
        </w:r>
      </w:ins>
      <w:del w:id="375" w:author="周虹宇" w:date="2018-09-07T12:40:00Z">
        <w:r>
          <w:rPr>
            <w:rFonts w:hint="eastAsia"/>
          </w:rPr>
          <w:delText>平均每次</w:delText>
        </w:r>
      </w:del>
      <w:r>
        <w:rPr>
          <w:rFonts w:hint="eastAsia"/>
        </w:rPr>
        <w:t>恐怖袭击</w:t>
      </w:r>
      <w:ins w:id="376" w:author="周虹宇" w:date="2018-09-07T12:47:00Z">
        <w:r>
          <w:rPr>
            <w:rFonts w:hint="eastAsia"/>
          </w:rPr>
          <w:t>致死</w:t>
        </w:r>
      </w:ins>
      <w:del w:id="377" w:author="周虹宇" w:date="2018-09-07T12:47:00Z">
        <w:r>
          <w:rPr>
            <w:rFonts w:hint="eastAsia"/>
          </w:rPr>
          <w:delText>死亡</w:delText>
        </w:r>
      </w:del>
      <w:r>
        <w:rPr>
          <w:rFonts w:hint="eastAsia"/>
        </w:rPr>
        <w:t>人数也各有不同。印度2015年恐怖袭击数量创下自2000年来</w:t>
      </w:r>
      <w:ins w:id="378" w:author="周虹宇" w:date="2018-09-07T12:40:00Z">
        <w:r>
          <w:rPr>
            <w:rFonts w:hint="eastAsia"/>
          </w:rPr>
          <w:t>的</w:t>
        </w:r>
      </w:ins>
      <w:r>
        <w:rPr>
          <w:rFonts w:hint="eastAsia"/>
        </w:rPr>
        <w:t>历史新高，不过</w:t>
      </w:r>
      <w:ins w:id="379" w:author="周虹宇" w:date="2018-09-07T12:41:00Z">
        <w:r>
          <w:rPr>
            <w:rFonts w:hint="eastAsia"/>
          </w:rPr>
          <w:t>也因此导致其</w:t>
        </w:r>
      </w:ins>
      <w:ins w:id="380" w:author="周虹宇" w:date="2018-09-07T12:47:00Z">
        <w:r>
          <w:rPr>
            <w:rFonts w:hint="eastAsia"/>
          </w:rPr>
          <w:t>年单次袭击</w:t>
        </w:r>
      </w:ins>
      <w:del w:id="381" w:author="周虹宇" w:date="2018-09-07T12:47:00Z">
        <w:r>
          <w:rPr>
            <w:rFonts w:hint="eastAsia"/>
          </w:rPr>
          <w:delText>因之死亡</w:delText>
        </w:r>
      </w:del>
      <w:del w:id="382" w:author="周虹宇" w:date="2018-09-07T12:46:00Z">
        <w:r>
          <w:rPr>
            <w:rFonts w:hint="eastAsia"/>
          </w:rPr>
          <w:delText>的</w:delText>
        </w:r>
      </w:del>
      <w:r>
        <w:rPr>
          <w:rFonts w:hint="eastAsia"/>
        </w:rPr>
        <w:t>人数</w:t>
      </w:r>
      <w:del w:id="383" w:author="周虹宇" w:date="2018-09-07T12:43:00Z">
        <w:r>
          <w:rPr>
            <w:rFonts w:hint="eastAsia"/>
          </w:rPr>
          <w:delText>却</w:delText>
        </w:r>
      </w:del>
      <w:r>
        <w:rPr>
          <w:rFonts w:hint="eastAsia"/>
        </w:rPr>
        <w:t>达到15年来</w:t>
      </w:r>
      <w:ins w:id="384" w:author="周虹宇" w:date="2018-09-07T12:41:00Z">
        <w:r>
          <w:rPr>
            <w:rFonts w:hint="eastAsia"/>
          </w:rPr>
          <w:t>的</w:t>
        </w:r>
      </w:ins>
      <w:del w:id="385" w:author="周虹宇" w:date="2018-09-07T12:41:00Z">
        <w:r>
          <w:rPr>
            <w:rFonts w:hint="eastAsia"/>
          </w:rPr>
          <w:delText>之</w:delText>
        </w:r>
      </w:del>
      <w:ins w:id="386" w:author="周虹宇" w:date="2018-09-07T12:45:00Z">
        <w:r>
          <w:rPr>
            <w:rFonts w:hint="eastAsia"/>
          </w:rPr>
          <w:t>次低水平</w:t>
        </w:r>
      </w:ins>
      <w:del w:id="387" w:author="周虹宇" w:date="2018-09-07T12:45:00Z">
        <w:r>
          <w:rPr>
            <w:rFonts w:hint="eastAsia"/>
          </w:rPr>
          <w:delText>底谷</w:delText>
        </w:r>
      </w:del>
      <w:r>
        <w:rPr>
          <w:rFonts w:hint="eastAsia"/>
        </w:rPr>
        <w:t>。印度恐怖袭击都</w:t>
      </w:r>
      <w:ins w:id="388" w:author="周虹宇" w:date="2018-09-07T12:45:00Z">
        <w:r>
          <w:rPr>
            <w:rFonts w:hint="eastAsia"/>
          </w:rPr>
          <w:t>有</w:t>
        </w:r>
      </w:ins>
      <w:del w:id="389" w:author="周虹宇" w:date="2018-09-07T12:45:00Z">
        <w:r>
          <w:rPr>
            <w:rFonts w:hint="eastAsia"/>
          </w:rPr>
          <w:delText>由</w:delText>
        </w:r>
      </w:del>
      <w:r>
        <w:rPr>
          <w:rFonts w:hint="eastAsia"/>
        </w:rPr>
        <w:t>很强烈的地域性目标，当地的分裂性恐怖组织及马克思主义组织都仅将恐怖袭击视为传递信号的渠道。因此，虽然全球恐怖袭击死亡率高达44%，但是印度2015年</w:t>
      </w:r>
      <w:ins w:id="390" w:author="周虹宇" w:date="2018-09-07T12:48:00Z">
        <w:r>
          <w:rPr>
            <w:rFonts w:hint="eastAsia"/>
          </w:rPr>
          <w:t>有</w:t>
        </w:r>
      </w:ins>
      <w:r>
        <w:rPr>
          <w:rFonts w:hint="eastAsia"/>
        </w:rPr>
        <w:t>75%的恐怖袭击死亡率</w:t>
      </w:r>
      <w:del w:id="391" w:author="周虹宇" w:date="2018-09-07T12:48:00Z">
        <w:r>
          <w:rPr>
            <w:rFonts w:hint="eastAsia"/>
          </w:rPr>
          <w:delText>却</w:delText>
        </w:r>
      </w:del>
      <w:r>
        <w:rPr>
          <w:rFonts w:hint="eastAsia"/>
        </w:rPr>
        <w:t>仅为0。这也就说明了印度各恐怖组织实际上只是为了让政府知晓</w:t>
      </w:r>
      <w:ins w:id="392" w:author="周虹宇" w:date="2018-09-07T12:48:00Z">
        <w:r>
          <w:rPr>
            <w:rFonts w:hint="eastAsia"/>
          </w:rPr>
          <w:t>其</w:t>
        </w:r>
      </w:ins>
      <w:del w:id="393" w:author="周虹宇" w:date="2018-09-07T12:48:00Z">
        <w:r>
          <w:rPr>
            <w:rFonts w:hint="eastAsia"/>
          </w:rPr>
          <w:delText>各自</w:delText>
        </w:r>
      </w:del>
      <w:r>
        <w:rPr>
          <w:rFonts w:hint="eastAsia"/>
        </w:rPr>
        <w:t>存在，而不在于</w:t>
      </w:r>
      <w:ins w:id="394" w:author="周虹宇" w:date="2018-09-07T12:49:00Z">
        <w:r>
          <w:rPr>
            <w:rFonts w:hint="eastAsia"/>
          </w:rPr>
          <w:t>刺激</w:t>
        </w:r>
      </w:ins>
      <w:del w:id="395" w:author="周虹宇" w:date="2018-09-07T12:49:00Z">
        <w:r>
          <w:rPr>
            <w:rFonts w:hint="eastAsia"/>
          </w:rPr>
          <w:delText>激发</w:delText>
        </w:r>
      </w:del>
      <w:r>
        <w:rPr>
          <w:rFonts w:hint="eastAsia"/>
        </w:rPr>
        <w:t>政府开展军事反击。也就进一步表示双方有机会可以</w:t>
      </w:r>
      <w:ins w:id="396" w:author="周虹宇" w:date="2018-09-07T12:49:00Z">
        <w:r>
          <w:rPr>
            <w:rFonts w:hint="eastAsia"/>
          </w:rPr>
          <w:t>进行</w:t>
        </w:r>
      </w:ins>
      <w:del w:id="397" w:author="周虹宇" w:date="2018-09-07T12:49:00Z">
        <w:r>
          <w:rPr>
            <w:rFonts w:hint="eastAsia"/>
          </w:rPr>
          <w:delText>相互</w:delText>
        </w:r>
      </w:del>
      <w:r>
        <w:rPr>
          <w:rFonts w:hint="eastAsia"/>
        </w:rPr>
        <w:t>调解，共商未来和平协议。印度2014年共遭遇764起恐怖袭击，418人死亡，到2015年，共797起恐怖袭击，289人丧生。</w:t>
      </w:r>
    </w:p>
    <w:p/>
    <w:p>
      <w:r>
        <w:rPr>
          <w:rFonts w:hint="eastAsia"/>
        </w:rPr>
        <w:t xml:space="preserve">    相似地，菲律宾也有相当一部分</w:t>
      </w:r>
      <w:del w:id="398" w:author="周虹宇" w:date="2018-09-07T12:50:00Z">
        <w:r>
          <w:rPr>
            <w:rFonts w:hint="eastAsia"/>
          </w:rPr>
          <w:delText>恐怖袭击</w:delText>
        </w:r>
      </w:del>
      <w:r>
        <w:rPr>
          <w:rFonts w:hint="eastAsia"/>
        </w:rPr>
        <w:t>无</w:t>
      </w:r>
      <w:del w:id="399" w:author="周虹宇" w:date="2018-09-07T12:50:00Z">
        <w:r>
          <w:rPr>
            <w:rFonts w:hint="eastAsia"/>
          </w:rPr>
          <w:delText>一</w:delText>
        </w:r>
      </w:del>
      <w:r>
        <w:rPr>
          <w:rFonts w:hint="eastAsia"/>
        </w:rPr>
        <w:t>人死亡</w:t>
      </w:r>
      <w:ins w:id="400" w:author="周虹宇" w:date="2018-09-07T12:50:00Z">
        <w:r>
          <w:rPr>
            <w:rFonts w:hint="eastAsia"/>
          </w:rPr>
          <w:t>的恐怖袭击</w:t>
        </w:r>
      </w:ins>
      <w:r>
        <w:rPr>
          <w:rFonts w:hint="eastAsia"/>
        </w:rPr>
        <w:t>。菲律宾2015年恐怖袭击共487起，其中300起（占62%）死亡率</w:t>
      </w:r>
      <w:del w:id="401" w:author="周虹宇" w:date="2018-09-07T12:50:00Z">
        <w:r>
          <w:rPr>
            <w:rFonts w:hint="eastAsia"/>
          </w:rPr>
          <w:delText>皆</w:delText>
        </w:r>
      </w:del>
      <w:r>
        <w:rPr>
          <w:rFonts w:hint="eastAsia"/>
        </w:rPr>
        <w:t>为0。然而，菲律宾2015年恐怖袭击总数却达到了自2000年来最</w:t>
      </w:r>
      <w:ins w:id="402" w:author="周虹宇" w:date="2018-09-07T12:51:00Z">
        <w:r>
          <w:rPr>
            <w:rFonts w:hint="eastAsia"/>
          </w:rPr>
          <w:t>高</w:t>
        </w:r>
      </w:ins>
      <w:del w:id="403" w:author="周虹宇" w:date="2018-09-07T12:50:00Z">
        <w:r>
          <w:rPr>
            <w:rFonts w:hint="eastAsia"/>
          </w:rPr>
          <w:delText>多</w:delText>
        </w:r>
      </w:del>
      <w:r>
        <w:rPr>
          <w:rFonts w:hint="eastAsia"/>
        </w:rPr>
        <w:t>的水平，所造成的死亡人数也是该段时期最多的。菲律宾在2013年受恐怖袭击影响最为严重，100余人在</w:t>
      </w:r>
      <w:del w:id="404" w:author="周虹宇" w:date="2018-09-07T12:51:00Z">
        <w:r>
          <w:rPr>
            <w:rFonts w:hint="eastAsia"/>
          </w:rPr>
          <w:delText>爆发于</w:delText>
        </w:r>
      </w:del>
      <w:r>
        <w:rPr>
          <w:rFonts w:hint="eastAsia"/>
        </w:rPr>
        <w:t>大选期间</w:t>
      </w:r>
      <w:ins w:id="405" w:author="周虹宇" w:date="2018-09-07T12:51:00Z">
        <w:r>
          <w:rPr>
            <w:rFonts w:hint="eastAsia"/>
          </w:rPr>
          <w:t>爆发</w:t>
        </w:r>
      </w:ins>
      <w:r>
        <w:rPr>
          <w:rFonts w:hint="eastAsia"/>
        </w:rPr>
        <w:t>的暗杀袭击中遇害。菲律宾棉兰老岛的暴力袭击仍持续不断，</w:t>
      </w:r>
      <w:del w:id="406" w:author="周虹宇" w:date="2018-09-07T12:52:00Z">
        <w:r>
          <w:rPr>
            <w:rFonts w:hint="eastAsia"/>
          </w:rPr>
          <w:delText>每5个</w:delText>
        </w:r>
      </w:del>
      <w:r>
        <w:rPr>
          <w:rFonts w:hint="eastAsia"/>
        </w:rPr>
        <w:t>因暴力袭击造成的死亡中</w:t>
      </w:r>
      <w:ins w:id="407" w:author="周虹宇" w:date="2018-09-07T12:53:00Z">
        <w:r>
          <w:rPr>
            <w:rFonts w:hint="eastAsia"/>
          </w:rPr>
          <w:t>有五分之一</w:t>
        </w:r>
      </w:ins>
      <w:del w:id="408" w:author="周虹宇" w:date="2018-09-07T12:53:00Z">
        <w:r>
          <w:rPr>
            <w:rFonts w:hint="eastAsia"/>
          </w:rPr>
          <w:delText>1个不</w:delText>
        </w:r>
      </w:del>
      <w:r>
        <w:rPr>
          <w:rFonts w:hint="eastAsia"/>
        </w:rPr>
        <w:t>是发生在穆斯林自治区巴托市</w:t>
      </w:r>
      <w:ins w:id="409" w:author="周虹宇" w:date="2018-09-07T12:53:00Z">
        <w:r>
          <w:rPr>
            <w:rFonts w:hint="eastAsia"/>
          </w:rPr>
          <w:t>或</w:t>
        </w:r>
      </w:ins>
      <w:del w:id="410" w:author="周虹宇" w:date="2018-09-07T12:53:00Z">
        <w:r>
          <w:rPr>
            <w:rFonts w:hint="eastAsia"/>
          </w:rPr>
          <w:delText>、就是在</w:delText>
        </w:r>
      </w:del>
      <w:ins w:id="411" w:author="周虹宇" w:date="2018-09-07T12:53:00Z">
        <w:r>
          <w:rPr>
            <w:rFonts w:hint="eastAsia"/>
          </w:rPr>
          <w:t>是</w:t>
        </w:r>
      </w:ins>
      <w:r>
        <w:rPr>
          <w:rFonts w:hint="eastAsia"/>
        </w:rPr>
        <w:t>相应的马京达瑙市。以上数据还</w:t>
      </w:r>
      <w:ins w:id="412" w:author="周虹宇" w:date="2018-09-07T12:54:00Z">
        <w:r>
          <w:rPr>
            <w:rFonts w:hint="eastAsia"/>
          </w:rPr>
          <w:t>要归功于</w:t>
        </w:r>
      </w:ins>
      <w:del w:id="413" w:author="周虹宇" w:date="2018-09-07T12:54:00Z">
        <w:r>
          <w:rPr>
            <w:rFonts w:hint="eastAsia"/>
          </w:rPr>
          <w:delText>是由于</w:delText>
        </w:r>
      </w:del>
      <w:r>
        <w:rPr>
          <w:rFonts w:hint="eastAsia"/>
        </w:rPr>
        <w:t>2014年签署</w:t>
      </w:r>
      <w:ins w:id="414" w:author="周虹宇" w:date="2018-09-07T12:55:00Z">
        <w:r>
          <w:rPr>
            <w:rFonts w:hint="eastAsia"/>
          </w:rPr>
          <w:t>的</w:t>
        </w:r>
      </w:ins>
      <w:del w:id="415" w:author="周虹宇" w:date="2018-09-07T12:54:00Z">
        <w:r>
          <w:rPr>
            <w:rFonts w:hint="eastAsia"/>
          </w:rPr>
          <w:delText>的</w:delText>
        </w:r>
      </w:del>
      <w:r>
        <w:rPr>
          <w:rFonts w:hint="eastAsia"/>
        </w:rPr>
        <w:t>和平协议</w:t>
      </w:r>
      <w:ins w:id="416" w:author="周虹宇" w:date="2018-09-07T12:56:00Z">
        <w:r>
          <w:rPr>
            <w:rFonts w:hint="eastAsia"/>
          </w:rPr>
          <w:t>以及</w:t>
        </w:r>
      </w:ins>
      <w:del w:id="417" w:author="周虹宇" w:date="2018-09-07T12:55:00Z">
        <w:r>
          <w:rPr>
            <w:rFonts w:hint="eastAsia"/>
          </w:rPr>
          <w:delText>，</w:delText>
        </w:r>
      </w:del>
      <w:r>
        <w:rPr>
          <w:rFonts w:hint="eastAsia"/>
        </w:rPr>
        <w:t>在棉兰老岛设立</w:t>
      </w:r>
      <w:ins w:id="418" w:author="周虹宇" w:date="2018-09-07T12:55:00Z">
        <w:r>
          <w:rPr>
            <w:rFonts w:hint="eastAsia"/>
          </w:rPr>
          <w:t>的</w:t>
        </w:r>
      </w:ins>
      <w:del w:id="419" w:author="周虹宇" w:date="2018-09-07T12:55:00Z">
        <w:r>
          <w:rPr>
            <w:rFonts w:hint="eastAsia"/>
          </w:rPr>
          <w:delText>了一个</w:delText>
        </w:r>
      </w:del>
      <w:r>
        <w:rPr>
          <w:rFonts w:hint="eastAsia"/>
        </w:rPr>
        <w:t>新的自治区政府</w:t>
      </w:r>
      <w:del w:id="420" w:author="周虹宇" w:date="2018-09-07T12:55:00Z">
        <w:r>
          <w:rPr>
            <w:rFonts w:hint="eastAsia"/>
          </w:rPr>
          <w:delText>的情况下才得以实现</w:delText>
        </w:r>
      </w:del>
      <w:r>
        <w:rPr>
          <w:rFonts w:hint="eastAsia"/>
        </w:rPr>
        <w:t>，而棉兰老岛已陷入冲突40年之久。</w:t>
      </w:r>
    </w:p>
    <w:p/>
    <w:p>
      <w:r>
        <w:rPr>
          <w:rFonts w:hint="eastAsia"/>
        </w:rPr>
        <w:t xml:space="preserve">    尽管很大一部分国家都笼罩于恐怖袭击阴影之下，但事实上，恐怖活动具有高度集中性。2015年80%以上的恐怖袭击都集中</w:t>
      </w:r>
      <w:ins w:id="421" w:author="周虹宇" w:date="2018-09-07T12:56:00Z">
        <w:r>
          <w:rPr>
            <w:rFonts w:hint="eastAsia"/>
          </w:rPr>
          <w:t>发生</w:t>
        </w:r>
      </w:ins>
      <w:r>
        <w:rPr>
          <w:rFonts w:hint="eastAsia"/>
        </w:rPr>
        <w:t>在以下8个国家：伊拉克、阿富汗、尼日利亚、叙利亚、也门、巴基斯坦、印度、索马里。</w:t>
      </w:r>
    </w:p>
    <w:p/>
    <w:p>
      <w:r>
        <w:rPr>
          <w:rFonts w:hint="eastAsia"/>
        </w:rPr>
        <w:t xml:space="preserve">    2015年恐怖袭击死亡人数变化最为明显的国家都陷入了军事冲突。2015年恐怖袭击死亡人数下降最明显的两个国家</w:t>
      </w:r>
      <w:del w:id="422" w:author="周虹宇" w:date="2018-09-07T12:57:00Z">
        <w:r>
          <w:rPr>
            <w:rFonts w:hint="eastAsia"/>
          </w:rPr>
          <w:delText>分别</w:delText>
        </w:r>
      </w:del>
      <w:r>
        <w:rPr>
          <w:rFonts w:hint="eastAsia"/>
        </w:rPr>
        <w:t>为伊拉克</w:t>
      </w:r>
      <w:ins w:id="423" w:author="周虹宇" w:date="2018-09-07T12:57:00Z">
        <w:r>
          <w:rPr>
            <w:rFonts w:hint="eastAsia"/>
          </w:rPr>
          <w:t>和</w:t>
        </w:r>
      </w:ins>
      <w:del w:id="424" w:author="周虹宇" w:date="2018-09-07T12:57:00Z">
        <w:r>
          <w:rPr>
            <w:rFonts w:hint="eastAsia"/>
          </w:rPr>
          <w:delText>、</w:delText>
        </w:r>
      </w:del>
      <w:r>
        <w:rPr>
          <w:rFonts w:hint="eastAsia"/>
        </w:rPr>
        <w:t>尼日利亚，恐怖袭击死亡人数上升最显著的三个国家</w:t>
      </w:r>
      <w:del w:id="425" w:author="周虹宇" w:date="2018-09-07T12:57:00Z">
        <w:r>
          <w:rPr>
            <w:rFonts w:hint="eastAsia"/>
          </w:rPr>
          <w:delText>分别</w:delText>
        </w:r>
      </w:del>
      <w:r>
        <w:rPr>
          <w:rFonts w:hint="eastAsia"/>
        </w:rPr>
        <w:t>是叙利亚、也门</w:t>
      </w:r>
      <w:ins w:id="426" w:author="周虹宇" w:date="2018-09-07T12:57:00Z">
        <w:r>
          <w:rPr>
            <w:rFonts w:hint="eastAsia"/>
          </w:rPr>
          <w:t>和</w:t>
        </w:r>
      </w:ins>
      <w:del w:id="427" w:author="周虹宇" w:date="2018-09-07T12:57:00Z">
        <w:r>
          <w:rPr>
            <w:rFonts w:hint="eastAsia"/>
          </w:rPr>
          <w:delText>、</w:delText>
        </w:r>
      </w:del>
      <w:r>
        <w:rPr>
          <w:rFonts w:hint="eastAsia"/>
        </w:rPr>
        <w:t>阿富汗。恐怖主义与军事冲突密切相关，也就是说军事冲突的强度会影响到恐怖袭击的波及水平。有效的军事干预似乎</w:t>
      </w:r>
      <w:ins w:id="428" w:author="周虹宇" w:date="2018-09-07T12:58:00Z">
        <w:r>
          <w:rPr>
            <w:rFonts w:hint="eastAsia"/>
          </w:rPr>
          <w:t>降低</w:t>
        </w:r>
      </w:ins>
      <w:del w:id="429" w:author="周虹宇" w:date="2018-09-07T12:58:00Z">
        <w:r>
          <w:rPr>
            <w:rFonts w:hint="eastAsia"/>
          </w:rPr>
          <w:delText>减少</w:delText>
        </w:r>
      </w:del>
      <w:r>
        <w:rPr>
          <w:rFonts w:hint="eastAsia"/>
        </w:rPr>
        <w:t>了伊拉克恐怖袭击的影响，然而</w:t>
      </w:r>
      <w:ins w:id="430" w:author="周虹宇" w:date="2018-09-07T12:58:00Z">
        <w:r>
          <w:rPr>
            <w:rFonts w:hint="eastAsia"/>
          </w:rPr>
          <w:t>在</w:t>
        </w:r>
      </w:ins>
      <w:r>
        <w:rPr>
          <w:rFonts w:hint="eastAsia"/>
        </w:rPr>
        <w:t>叙利亚、也门</w:t>
      </w:r>
      <w:ins w:id="431" w:author="周虹宇" w:date="2018-09-07T12:59:00Z">
        <w:r>
          <w:rPr>
            <w:rFonts w:hint="eastAsia"/>
          </w:rPr>
          <w:t>和</w:t>
        </w:r>
      </w:ins>
      <w:del w:id="432" w:author="周虹宇" w:date="2018-09-07T12:59:00Z">
        <w:r>
          <w:rPr>
            <w:rFonts w:hint="eastAsia"/>
          </w:rPr>
          <w:delText>、</w:delText>
        </w:r>
      </w:del>
      <w:r>
        <w:rPr>
          <w:rFonts w:hint="eastAsia"/>
        </w:rPr>
        <w:t>阿富汗</w:t>
      </w:r>
      <w:ins w:id="433" w:author="周虹宇" w:date="2018-09-07T12:59:00Z">
        <w:r>
          <w:rPr>
            <w:rFonts w:hint="eastAsia"/>
          </w:rPr>
          <w:t>，</w:t>
        </w:r>
      </w:ins>
      <w:r>
        <w:rPr>
          <w:rFonts w:hint="eastAsia"/>
        </w:rPr>
        <w:t>日益加深的暴力冲突却使得各国恐怖袭击死亡人数</w:t>
      </w:r>
      <w:ins w:id="434" w:author="周虹宇" w:date="2018-09-07T12:59:00Z">
        <w:r>
          <w:rPr>
            <w:rFonts w:hint="eastAsia"/>
          </w:rPr>
          <w:t>总量呈上升态势</w:t>
        </w:r>
      </w:ins>
      <w:del w:id="435" w:author="周虹宇" w:date="2018-09-07T12:59:00Z">
        <w:r>
          <w:rPr>
            <w:rFonts w:hint="eastAsia"/>
          </w:rPr>
          <w:delText>有所上升</w:delText>
        </w:r>
      </w:del>
      <w:r>
        <w:rPr>
          <w:rFonts w:hint="eastAsia"/>
        </w:rPr>
        <w:t>。</w:t>
      </w:r>
    </w:p>
    <w:p/>
    <w:p/>
    <w:p/>
    <w:p>
      <w:ins w:id="436" w:author="于 子沁" w:date="2018-09-11T19:31:00Z">
        <w:r>
          <w:rPr/>
          <w:drawing>
            <wp:inline distT="0" distB="0" distL="0" distR="0">
              <wp:extent cx="4514850" cy="598868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a:xfrm>
                        <a:off x="0" y="0"/>
                        <a:ext cx="4534258" cy="6014887"/>
                      </a:xfrm>
                      <a:prstGeom prst="rect">
                        <a:avLst/>
                      </a:prstGeom>
                      <a:noFill/>
                    </pic:spPr>
                  </pic:pic>
                </a:graphicData>
              </a:graphic>
            </wp:inline>
          </w:drawing>
        </w:r>
      </w:ins>
      <w:del w:id="438" w:author="于 子沁" w:date="2018-09-11T19:31:00Z">
        <w:r>
          <w:rPr/>
          <w:drawing>
            <wp:inline distT="0" distB="0" distL="0" distR="0">
              <wp:extent cx="5274310" cy="69672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grayscl/>
                        <a:extLst>
                          <a:ext uri="{28A0092B-C50C-407E-A947-70E740481C1C}">
                            <a14:useLocalDpi xmlns:a14="http://schemas.microsoft.com/office/drawing/2010/main" val="0"/>
                          </a:ext>
                        </a:extLst>
                      </a:blip>
                      <a:stretch>
                        <a:fillRect/>
                      </a:stretch>
                    </pic:blipFill>
                    <pic:spPr>
                      <a:xfrm>
                        <a:off x="0" y="0"/>
                        <a:ext cx="5274310" cy="6967220"/>
                      </a:xfrm>
                      <a:prstGeom prst="rect">
                        <a:avLst/>
                      </a:prstGeom>
                    </pic:spPr>
                  </pic:pic>
                </a:graphicData>
              </a:graphic>
            </wp:inline>
          </w:drawing>
        </w:r>
      </w:del>
    </w:p>
    <w:p/>
    <w:p/>
    <w:p/>
    <w:p/>
    <w:p/>
    <w:p/>
    <w:p>
      <w:ins w:id="440" w:author="于 子沁" w:date="2018-09-11T19:57:00Z">
        <w:r>
          <w:rPr/>
          <w:drawing>
            <wp:inline distT="0" distB="0" distL="0" distR="0">
              <wp:extent cx="4380230" cy="8733155"/>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2" cstate="print">
                        <a:grayscl/>
                        <a:extLst>
                          <a:ext uri="{28A0092B-C50C-407E-A947-70E740481C1C}">
                            <a14:useLocalDpi xmlns:a14="http://schemas.microsoft.com/office/drawing/2010/main" val="0"/>
                          </a:ext>
                        </a:extLst>
                      </a:blip>
                      <a:srcRect/>
                      <a:stretch>
                        <a:fillRect/>
                      </a:stretch>
                    </pic:blipFill>
                    <pic:spPr>
                      <a:xfrm>
                        <a:off x="0" y="0"/>
                        <a:ext cx="4391447" cy="8754583"/>
                      </a:xfrm>
                      <a:prstGeom prst="rect">
                        <a:avLst/>
                      </a:prstGeom>
                      <a:noFill/>
                    </pic:spPr>
                  </pic:pic>
                </a:graphicData>
              </a:graphic>
            </wp:inline>
          </w:drawing>
        </w:r>
      </w:ins>
      <w:del w:id="442" w:author="于 子沁" w:date="2018-09-11T19:58:00Z">
        <w:r>
          <w:rPr/>
          <w:drawing>
            <wp:inline distT="0" distB="0" distL="0" distR="0">
              <wp:extent cx="4509770" cy="861060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grayscl/>
                        <a:extLst>
                          <a:ext uri="{28A0092B-C50C-407E-A947-70E740481C1C}">
                            <a14:useLocalDpi xmlns:a14="http://schemas.microsoft.com/office/drawing/2010/main" val="0"/>
                          </a:ext>
                        </a:extLst>
                      </a:blip>
                      <a:stretch>
                        <a:fillRect/>
                      </a:stretch>
                    </pic:blipFill>
                    <pic:spPr>
                      <a:xfrm>
                        <a:off x="0" y="0"/>
                        <a:ext cx="4509770" cy="8610600"/>
                      </a:xfrm>
                      <a:prstGeom prst="rect">
                        <a:avLst/>
                      </a:prstGeom>
                    </pic:spPr>
                  </pic:pic>
                </a:graphicData>
              </a:graphic>
            </wp:inline>
          </w:drawing>
        </w:r>
      </w:del>
    </w:p>
    <w:p>
      <w:ins w:id="444" w:author="于 子沁" w:date="2018-09-11T20:21:00Z">
        <w:r>
          <w:rPr/>
          <w:drawing>
            <wp:inline distT="0" distB="0" distL="0" distR="0">
              <wp:extent cx="5629275" cy="3636010"/>
              <wp:effectExtent l="0" t="0" r="952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a:xfrm>
                        <a:off x="0" y="0"/>
                        <a:ext cx="5643813" cy="3645013"/>
                      </a:xfrm>
                      <a:prstGeom prst="rect">
                        <a:avLst/>
                      </a:prstGeom>
                      <a:noFill/>
                    </pic:spPr>
                  </pic:pic>
                </a:graphicData>
              </a:graphic>
            </wp:inline>
          </w:drawing>
        </w:r>
      </w:ins>
      <w:del w:id="446" w:author="于 子沁" w:date="2018-09-11T20:22:00Z">
        <w:r>
          <w:rPr/>
          <w:drawing>
            <wp:inline distT="0" distB="0" distL="0" distR="0">
              <wp:extent cx="5274310" cy="34036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grayscl/>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del>
    </w:p>
    <w:p/>
    <w:p/>
    <w:p>
      <w:ins w:id="448" w:author="于 子沁" w:date="2018-09-12T08:31:00Z">
        <w:r>
          <w:rPr/>
          <w:drawing>
            <wp:inline distT="0" distB="0" distL="0" distR="0">
              <wp:extent cx="5519420" cy="391223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a:xfrm>
                        <a:off x="0" y="0"/>
                        <a:ext cx="5540000" cy="3926810"/>
                      </a:xfrm>
                      <a:prstGeom prst="rect">
                        <a:avLst/>
                      </a:prstGeom>
                      <a:noFill/>
                    </pic:spPr>
                  </pic:pic>
                </a:graphicData>
              </a:graphic>
            </wp:inline>
          </w:drawing>
        </w:r>
      </w:ins>
      <w:del w:id="450" w:author="于 子沁" w:date="2018-09-12T08:31:00Z">
        <w:r>
          <w:rPr/>
          <w:drawing>
            <wp:inline distT="0" distB="0" distL="0" distR="0">
              <wp:extent cx="5095875" cy="3650615"/>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7" cstate="print">
                        <a:grayscl/>
                        <a:extLst>
                          <a:ext uri="{28A0092B-C50C-407E-A947-70E740481C1C}">
                            <a14:useLocalDpi xmlns:a14="http://schemas.microsoft.com/office/drawing/2010/main" val="0"/>
                          </a:ext>
                        </a:extLst>
                      </a:blip>
                      <a:srcRect/>
                      <a:stretch>
                        <a:fillRect/>
                      </a:stretch>
                    </pic:blipFill>
                    <pic:spPr>
                      <a:xfrm>
                        <a:off x="0" y="0"/>
                        <a:ext cx="5097750" cy="3652086"/>
                      </a:xfrm>
                      <a:prstGeom prst="rect">
                        <a:avLst/>
                      </a:prstGeom>
                    </pic:spPr>
                  </pic:pic>
                </a:graphicData>
              </a:graphic>
            </wp:inline>
          </w:drawing>
        </w:r>
      </w:del>
    </w:p>
    <w:p/>
    <w:p>
      <w:ins w:id="452" w:author="于 子沁" w:date="2018-09-11T20:36:00Z">
        <w:r>
          <w:rPr/>
          <w:drawing>
            <wp:inline distT="0" distB="0" distL="0" distR="0">
              <wp:extent cx="4168775" cy="485457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a:xfrm>
                        <a:off x="0" y="0"/>
                        <a:ext cx="4179014" cy="4866058"/>
                      </a:xfrm>
                      <a:prstGeom prst="rect">
                        <a:avLst/>
                      </a:prstGeom>
                      <a:noFill/>
                    </pic:spPr>
                  </pic:pic>
                </a:graphicData>
              </a:graphic>
            </wp:inline>
          </w:drawing>
        </w:r>
      </w:ins>
      <w:del w:id="454" w:author="于 子沁" w:date="2018-09-11T20:36:00Z">
        <w:r>
          <w:rPr/>
          <w:drawing>
            <wp:inline distT="0" distB="0" distL="0" distR="0">
              <wp:extent cx="3629025" cy="4168775"/>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a:xfrm>
                        <a:off x="0" y="0"/>
                        <a:ext cx="3636524" cy="4177926"/>
                      </a:xfrm>
                      <a:prstGeom prst="rect">
                        <a:avLst/>
                      </a:prstGeom>
                    </pic:spPr>
                  </pic:pic>
                </a:graphicData>
              </a:graphic>
            </wp:inline>
          </w:drawing>
        </w:r>
      </w:del>
    </w:p>
    <w:p/>
    <w:p/>
    <w:p/>
    <w:p>
      <w:ins w:id="456" w:author="于 子沁" w:date="2018-09-12T08:47:00Z">
        <w:r>
          <w:rPr/>
          <w:drawing>
            <wp:inline distT="0" distB="0" distL="0" distR="0">
              <wp:extent cx="5668010" cy="3757930"/>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a:xfrm>
                        <a:off x="0" y="0"/>
                        <a:ext cx="5677499" cy="3763934"/>
                      </a:xfrm>
                      <a:prstGeom prst="rect">
                        <a:avLst/>
                      </a:prstGeom>
                      <a:noFill/>
                    </pic:spPr>
                  </pic:pic>
                </a:graphicData>
              </a:graphic>
            </wp:inline>
          </w:drawing>
        </w:r>
      </w:ins>
      <w:del w:id="458" w:author="于 子沁" w:date="2018-09-12T08:47:00Z">
        <w:r>
          <w:rPr/>
          <w:drawing>
            <wp:inline distT="0" distB="0" distL="0" distR="0">
              <wp:extent cx="5080000" cy="3411855"/>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1" cstate="print">
                        <a:grayscl/>
                        <a:extLst>
                          <a:ext uri="{28A0092B-C50C-407E-A947-70E740481C1C}">
                            <a14:useLocalDpi xmlns:a14="http://schemas.microsoft.com/office/drawing/2010/main" val="0"/>
                          </a:ext>
                        </a:extLst>
                      </a:blip>
                      <a:srcRect/>
                      <a:stretch>
                        <a:fillRect/>
                      </a:stretch>
                    </pic:blipFill>
                    <pic:spPr>
                      <a:xfrm>
                        <a:off x="0" y="0"/>
                        <a:ext cx="5085534" cy="3415539"/>
                      </a:xfrm>
                      <a:prstGeom prst="rect">
                        <a:avLst/>
                      </a:prstGeom>
                    </pic:spPr>
                  </pic:pic>
                </a:graphicData>
              </a:graphic>
            </wp:inline>
          </w:drawing>
        </w:r>
      </w:del>
    </w:p>
    <w:p/>
    <w:p>
      <w:ins w:id="460" w:author="于 子沁" w:date="2018-09-12T09:02:00Z">
        <w:r>
          <w:rPr/>
          <w:drawing>
            <wp:inline distT="0" distB="0" distL="0" distR="0">
              <wp:extent cx="4622800" cy="507428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2" cstate="print">
                        <a:grayscl/>
                        <a:extLst>
                          <a:ext uri="{28A0092B-C50C-407E-A947-70E740481C1C}">
                            <a14:useLocalDpi xmlns:a14="http://schemas.microsoft.com/office/drawing/2010/main" val="0"/>
                          </a:ext>
                        </a:extLst>
                      </a:blip>
                      <a:srcRect/>
                      <a:stretch>
                        <a:fillRect/>
                      </a:stretch>
                    </pic:blipFill>
                    <pic:spPr>
                      <a:xfrm>
                        <a:off x="0" y="0"/>
                        <a:ext cx="4630913" cy="5082949"/>
                      </a:xfrm>
                      <a:prstGeom prst="rect">
                        <a:avLst/>
                      </a:prstGeom>
                      <a:noFill/>
                    </pic:spPr>
                  </pic:pic>
                </a:graphicData>
              </a:graphic>
            </wp:inline>
          </w:drawing>
        </w:r>
      </w:ins>
      <w:del w:id="462" w:author="于 子沁" w:date="2018-09-12T09:02:00Z">
        <w:r>
          <w:rPr/>
          <w:drawing>
            <wp:inline distT="0" distB="0" distL="0" distR="0">
              <wp:extent cx="5274310" cy="35337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grayscl/>
                        <a:extLst>
                          <a:ext uri="{28A0092B-C50C-407E-A947-70E740481C1C}">
                            <a14:useLocalDpi xmlns:a14="http://schemas.microsoft.com/office/drawing/2010/main" val="0"/>
                          </a:ext>
                        </a:extLst>
                      </a:blip>
                      <a:stretch>
                        <a:fillRect/>
                      </a:stretch>
                    </pic:blipFill>
                    <pic:spPr>
                      <a:xfrm>
                        <a:off x="0" y="0"/>
                        <a:ext cx="5274310" cy="3533775"/>
                      </a:xfrm>
                      <a:prstGeom prst="rect">
                        <a:avLst/>
                      </a:prstGeom>
                    </pic:spPr>
                  </pic:pic>
                </a:graphicData>
              </a:graphic>
            </wp:inline>
          </w:drawing>
        </w:r>
      </w:del>
    </w:p>
    <w:p/>
    <w:p>
      <w:r>
        <w:drawing>
          <wp:inline distT="0" distB="0" distL="0" distR="0">
            <wp:extent cx="5274310" cy="609409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grayscl/>
                      <a:extLst>
                        <a:ext uri="{28A0092B-C50C-407E-A947-70E740481C1C}">
                          <a14:useLocalDpi xmlns:a14="http://schemas.microsoft.com/office/drawing/2010/main" val="0"/>
                        </a:ext>
                      </a:extLst>
                    </a:blip>
                    <a:stretch>
                      <a:fillRect/>
                    </a:stretch>
                  </pic:blipFill>
                  <pic:spPr>
                    <a:xfrm>
                      <a:off x="0" y="0"/>
                      <a:ext cx="5274310" cy="6094095"/>
                    </a:xfrm>
                    <a:prstGeom prst="rect">
                      <a:avLst/>
                    </a:prstGeom>
                  </pic:spPr>
                </pic:pic>
              </a:graphicData>
            </a:graphic>
          </wp:inline>
        </w:drawing>
      </w:r>
    </w:p>
    <w:p/>
    <w:p/>
    <w:p/>
    <w:p/>
    <w:p/>
    <w:p/>
    <w:p/>
    <w:p/>
    <w:p/>
    <w:p/>
    <w:p/>
    <w:p/>
    <w:p/>
    <w:p>
      <w:pPr>
        <w:rPr>
          <w:rFonts w:ascii="黑体" w:hAnsi="黑体" w:eastAsia="黑体"/>
          <w:b/>
          <w:sz w:val="28"/>
          <w:szCs w:val="28"/>
        </w:rPr>
      </w:pPr>
      <w:r>
        <w:rPr>
          <w:rFonts w:hint="eastAsia" w:ascii="黑体" w:hAnsi="黑体" w:eastAsia="黑体"/>
          <w:b/>
          <w:sz w:val="28"/>
          <w:szCs w:val="28"/>
        </w:rPr>
        <w:t>2014-2015年恐怖袭击死亡</w:t>
      </w:r>
      <w:ins w:id="464" w:author="周虹宇" w:date="2018-09-07T14:14:00Z">
        <w:r>
          <w:rPr>
            <w:rFonts w:hint="eastAsia" w:ascii="黑体" w:hAnsi="黑体" w:eastAsia="黑体"/>
            <w:b/>
            <w:sz w:val="28"/>
            <w:szCs w:val="28"/>
          </w:rPr>
          <w:t>人数</w:t>
        </w:r>
      </w:ins>
      <w:r>
        <w:rPr>
          <w:rFonts w:hint="eastAsia" w:ascii="黑体" w:hAnsi="黑体" w:eastAsia="黑体"/>
          <w:b/>
          <w:sz w:val="28"/>
          <w:szCs w:val="28"/>
        </w:rPr>
        <w:t>增加和减少人数最多的国家及相关量</w:t>
      </w:r>
    </w:p>
    <w:p>
      <w:pPr>
        <w:ind w:firstLine="420"/>
        <w:pPrChange w:id="465" w:author="周虹宇" w:date="2018-09-07T14:15:00Z">
          <w:pPr/>
        </w:pPrChange>
      </w:pPr>
      <w:r>
        <w:rPr>
          <w:rFonts w:hint="eastAsia"/>
        </w:rPr>
        <w:t>2015年，恐怖袭击死亡人数下降最为显著的三个国家分别是伊拉克、尼日利亚、巴基斯坦。这三个国家在开展对抗恐怖组织的大规模军事行动的同时，也见证了恐怖袭击死亡人数的大幅降低。</w:t>
      </w:r>
    </w:p>
    <w:p/>
    <w:p>
      <w:r>
        <w:rPr>
          <w:rFonts w:hint="eastAsia"/>
        </w:rPr>
        <w:t xml:space="preserve">    在伊拉克，“伊斯兰国”成为国际军事活动的众矢之的。在国际军事活动的围剿下，“伊斯兰国”失去了14%的</w:t>
      </w:r>
      <w:del w:id="466" w:author="周虹宇" w:date="2018-09-07T14:18:00Z">
        <w:r>
          <w:rPr>
            <w:rFonts w:hint="eastAsia"/>
          </w:rPr>
          <w:delText>原有</w:delText>
        </w:r>
      </w:del>
      <w:r>
        <w:rPr>
          <w:rFonts w:hint="eastAsia"/>
        </w:rPr>
        <w:t>领土，</w:t>
      </w:r>
      <w:del w:id="467" w:author="周虹宇" w:date="2018-09-07T14:20:00Z">
        <w:r>
          <w:rPr>
            <w:rFonts w:hint="eastAsia"/>
          </w:rPr>
          <w:delText>故而</w:delText>
        </w:r>
      </w:del>
      <w:ins w:id="468" w:author="周虹宇" w:date="2018-09-07T14:19:00Z">
        <w:r>
          <w:rPr>
            <w:rFonts w:hint="eastAsia"/>
          </w:rPr>
          <w:t>因</w:t>
        </w:r>
      </w:ins>
      <w:ins w:id="469" w:author="周虹宇" w:date="2018-09-07T14:20:00Z">
        <w:r>
          <w:rPr>
            <w:rFonts w:hint="eastAsia"/>
          </w:rPr>
          <w:t>此</w:t>
        </w:r>
      </w:ins>
      <w:r>
        <w:rPr>
          <w:rFonts w:hint="eastAsia"/>
        </w:rPr>
        <w:t>“伊斯兰国”2015年发动的恐怖袭击也就相应减少。相比2014年，伊拉克2015年</w:t>
      </w:r>
      <w:ins w:id="470" w:author="周虹宇" w:date="2018-09-07T14:20:00Z">
        <w:r>
          <w:rPr>
            <w:rFonts w:hint="eastAsia"/>
          </w:rPr>
          <w:t>遭受</w:t>
        </w:r>
      </w:ins>
      <w:r>
        <w:rPr>
          <w:rFonts w:hint="eastAsia"/>
        </w:rPr>
        <w:t>恐怖袭击</w:t>
      </w:r>
      <w:ins w:id="471" w:author="周虹宇" w:date="2018-09-07T14:20:00Z">
        <w:r>
          <w:rPr>
            <w:rFonts w:hint="eastAsia"/>
          </w:rPr>
          <w:t>致死</w:t>
        </w:r>
      </w:ins>
      <w:del w:id="472" w:author="周虹宇" w:date="2018-09-07T14:20:00Z">
        <w:r>
          <w:rPr>
            <w:rFonts w:hint="eastAsia"/>
          </w:rPr>
          <w:delText>死亡</w:delText>
        </w:r>
      </w:del>
      <w:r>
        <w:rPr>
          <w:rFonts w:hint="eastAsia"/>
        </w:rPr>
        <w:t>人数减少约30%，共计3000人丧生，但也因此，“伊斯兰国”将矛头转向叙利亚，并在叙利亚发动多起恐怖袭击，相比2014年，叙利亚2015年恐怖袭击死亡</w:t>
      </w:r>
      <w:ins w:id="473" w:author="周虹宇" w:date="2018-09-07T14:21:00Z">
        <w:r>
          <w:rPr>
            <w:rFonts w:hint="eastAsia"/>
          </w:rPr>
          <w:t>人数</w:t>
        </w:r>
      </w:ins>
      <w:r>
        <w:rPr>
          <w:rFonts w:hint="eastAsia"/>
        </w:rPr>
        <w:t>增长800余人。</w:t>
      </w:r>
    </w:p>
    <w:p/>
    <w:p>
      <w:r>
        <w:rPr>
          <w:rFonts w:hint="eastAsia"/>
        </w:rPr>
        <w:t xml:space="preserve">    </w:t>
      </w:r>
      <w:ins w:id="474" w:author="周虹宇" w:date="2018-09-07T14:22:00Z">
        <w:r>
          <w:rPr>
            <w:rFonts w:hint="eastAsia"/>
          </w:rPr>
          <w:t>鉴</w:t>
        </w:r>
      </w:ins>
      <w:del w:id="475" w:author="周虹宇" w:date="2018-09-07T14:22:00Z">
        <w:r>
          <w:rPr>
            <w:rFonts w:hint="eastAsia"/>
          </w:rPr>
          <w:delText>由</w:delText>
        </w:r>
      </w:del>
      <w:r>
        <w:rPr>
          <w:rFonts w:hint="eastAsia"/>
        </w:rPr>
        <w:t>于尼日利亚军队及跨国联合特遣部队（包括喀麦隆、乍得、尼日利亚及尼日尔）</w:t>
      </w:r>
      <w:ins w:id="476" w:author="周虹宇" w:date="2018-09-07T14:23:00Z">
        <w:r>
          <w:rPr>
            <w:rFonts w:hint="eastAsia"/>
          </w:rPr>
          <w:t>在</w:t>
        </w:r>
      </w:ins>
      <w:r>
        <w:rPr>
          <w:rFonts w:hint="eastAsia"/>
        </w:rPr>
        <w:t>与“博科圣地”的</w:t>
      </w:r>
      <w:del w:id="477" w:author="周虹宇" w:date="2018-09-07T14:21:00Z">
        <w:r>
          <w:rPr>
            <w:rFonts w:hint="eastAsia"/>
          </w:rPr>
          <w:delText>胜利</w:delText>
        </w:r>
      </w:del>
      <w:r>
        <w:rPr>
          <w:rFonts w:hint="eastAsia"/>
        </w:rPr>
        <w:t>对决</w:t>
      </w:r>
      <w:ins w:id="478" w:author="周虹宇" w:date="2018-09-07T14:23:00Z">
        <w:r>
          <w:rPr>
            <w:rFonts w:hint="eastAsia"/>
          </w:rPr>
          <w:t>中取得</w:t>
        </w:r>
      </w:ins>
      <w:ins w:id="479" w:author="周虹宇" w:date="2018-09-07T14:22:00Z">
        <w:r>
          <w:rPr>
            <w:rFonts w:hint="eastAsia"/>
          </w:rPr>
          <w:t>胜利</w:t>
        </w:r>
      </w:ins>
      <w:r>
        <w:rPr>
          <w:rFonts w:hint="eastAsia"/>
        </w:rPr>
        <w:t>，尼日利亚2015年恐怖袭击</w:t>
      </w:r>
      <w:ins w:id="480" w:author="周虹宇" w:date="2018-09-07T14:28:00Z">
        <w:r>
          <w:rPr>
            <w:rFonts w:hint="eastAsia"/>
          </w:rPr>
          <w:t>死亡</w:t>
        </w:r>
      </w:ins>
      <w:del w:id="481" w:author="周虹宇" w:date="2018-09-07T14:23:00Z">
        <w:r>
          <w:rPr>
            <w:rFonts w:hint="eastAsia"/>
          </w:rPr>
          <w:delText>死亡</w:delText>
        </w:r>
      </w:del>
      <w:r>
        <w:rPr>
          <w:rFonts w:hint="eastAsia"/>
        </w:rPr>
        <w:t>人数下降34%。</w:t>
      </w:r>
      <w:del w:id="482" w:author="周虹宇" w:date="2018-09-07T14:23:00Z">
        <w:r>
          <w:rPr>
            <w:rFonts w:hint="eastAsia"/>
          </w:rPr>
          <w:delText>尽管</w:delText>
        </w:r>
      </w:del>
      <w:ins w:id="483" w:author="周虹宇" w:date="2018-09-07T14:24:00Z">
        <w:r>
          <w:rPr>
            <w:rFonts w:hint="eastAsia"/>
          </w:rPr>
          <w:t>由于</w:t>
        </w:r>
      </w:ins>
      <w:del w:id="484" w:author="周虹宇" w:date="2018-09-07T14:24:00Z">
        <w:r>
          <w:rPr>
            <w:rFonts w:hint="eastAsia"/>
          </w:rPr>
          <w:delText>因</w:delText>
        </w:r>
      </w:del>
      <w:del w:id="485" w:author="周虹宇" w:date="2018-09-07T14:23:00Z">
        <w:r>
          <w:rPr>
            <w:rFonts w:hint="eastAsia"/>
          </w:rPr>
          <w:delText>为</w:delText>
        </w:r>
      </w:del>
      <w:ins w:id="486" w:author="周虹宇" w:date="2018-09-07T14:23:00Z">
        <w:r>
          <w:rPr>
            <w:rFonts w:hint="eastAsia"/>
          </w:rPr>
          <w:t>军事</w:t>
        </w:r>
      </w:ins>
      <w:r>
        <w:rPr>
          <w:rFonts w:hint="eastAsia"/>
        </w:rPr>
        <w:t>对抗，“博科圣地”在尼日利亚活跃度降低，不过“博科圣地”在尼日尔、喀麦隆发动的恐怖袭击却相应上升。同年，尼日利亚因富拉民族武装分子发起的恐怖袭击死亡人数下降50%，合下降630人。</w:t>
      </w:r>
    </w:p>
    <w:p/>
    <w:p>
      <w:r>
        <w:rPr>
          <w:rFonts w:hint="eastAsia"/>
        </w:rPr>
        <w:t xml:space="preserve">    巴基斯坦恐怖袭击</w:t>
      </w:r>
      <w:ins w:id="487" w:author="周虹宇" w:date="2018-09-07T14:28:00Z">
        <w:r>
          <w:rPr>
            <w:rFonts w:hint="eastAsia"/>
          </w:rPr>
          <w:t>死亡</w:t>
        </w:r>
      </w:ins>
      <w:del w:id="488" w:author="周虹宇" w:date="2018-09-07T14:25:00Z">
        <w:r>
          <w:rPr>
            <w:rFonts w:hint="eastAsia"/>
          </w:rPr>
          <w:delText>死亡减少</w:delText>
        </w:r>
      </w:del>
      <w:r>
        <w:rPr>
          <w:rFonts w:hint="eastAsia"/>
        </w:rPr>
        <w:t>人数</w:t>
      </w:r>
      <w:ins w:id="489" w:author="周虹宇" w:date="2018-09-07T14:26:00Z">
        <w:r>
          <w:rPr>
            <w:rFonts w:hint="eastAsia"/>
          </w:rPr>
          <w:t>减少量</w:t>
        </w:r>
      </w:ins>
      <w:ins w:id="490" w:author="周虹宇" w:date="2018-09-07T14:28:00Z">
        <w:r>
          <w:rPr>
            <w:rFonts w:hint="eastAsia"/>
          </w:rPr>
          <w:t>在</w:t>
        </w:r>
      </w:ins>
      <w:r>
        <w:rPr>
          <w:rFonts w:hint="eastAsia"/>
        </w:rPr>
        <w:t>全球排名第三。巴基斯坦2015年恐怖袭击</w:t>
      </w:r>
      <w:ins w:id="491" w:author="周虹宇" w:date="2018-09-07T14:28:00Z">
        <w:r>
          <w:rPr>
            <w:rFonts w:hint="eastAsia"/>
          </w:rPr>
          <w:t>死亡</w:t>
        </w:r>
      </w:ins>
      <w:ins w:id="492" w:author="周虹宇" w:date="2018-09-07T14:25:00Z">
        <w:r>
          <w:rPr>
            <w:rFonts w:hint="eastAsia"/>
          </w:rPr>
          <w:t>人数</w:t>
        </w:r>
      </w:ins>
      <w:del w:id="493" w:author="周虹宇" w:date="2018-09-07T14:25:00Z">
        <w:r>
          <w:rPr>
            <w:rFonts w:hint="eastAsia"/>
          </w:rPr>
          <w:delText>死亡</w:delText>
        </w:r>
      </w:del>
      <w:r>
        <w:rPr>
          <w:rFonts w:hint="eastAsia"/>
        </w:rPr>
        <w:t>减少667人，这也是巴基斯坦自2008年来恐怖袭击死亡人数最少的一年。</w:t>
      </w:r>
    </w:p>
    <w:p/>
    <w:p>
      <w:r>
        <w:rPr>
          <w:rFonts w:hint="eastAsia"/>
        </w:rPr>
        <w:t xml:space="preserve">    中非共和国自2012年</w:t>
      </w:r>
      <w:ins w:id="494" w:author="周虹宇" w:date="2018-09-07T14:28:00Z">
        <w:r>
          <w:rPr>
            <w:rFonts w:hint="eastAsia"/>
          </w:rPr>
          <w:t>起</w:t>
        </w:r>
      </w:ins>
      <w:del w:id="495" w:author="周虹宇" w:date="2018-09-07T14:28:00Z">
        <w:r>
          <w:rPr>
            <w:rFonts w:hint="eastAsia"/>
          </w:rPr>
          <w:delText>开始</w:delText>
        </w:r>
      </w:del>
      <w:r>
        <w:rPr>
          <w:rFonts w:hint="eastAsia"/>
        </w:rPr>
        <w:t>陷于内战，2014至2015年，中非共和国恐怖袭击死亡由约600人降至166人，恐怖袭击死亡</w:t>
      </w:r>
      <w:del w:id="496" w:author="周虹宇" w:date="2018-09-07T14:30:00Z">
        <w:r>
          <w:rPr>
            <w:rFonts w:hint="eastAsia"/>
          </w:rPr>
          <w:delText>减少</w:delText>
        </w:r>
      </w:del>
      <w:r>
        <w:rPr>
          <w:rFonts w:hint="eastAsia"/>
        </w:rPr>
        <w:t>人数</w:t>
      </w:r>
      <w:ins w:id="497" w:author="周虹宇" w:date="2018-09-07T14:30:00Z">
        <w:r>
          <w:rPr>
            <w:rFonts w:hint="eastAsia"/>
          </w:rPr>
          <w:t>减少量</w:t>
        </w:r>
      </w:ins>
      <w:r>
        <w:rPr>
          <w:rFonts w:hint="eastAsia"/>
        </w:rPr>
        <w:t>全球排名第四。</w:t>
      </w:r>
      <w:ins w:id="498" w:author="周虹宇" w:date="2018-09-07T14:31:00Z">
        <w:r>
          <w:rPr>
            <w:rFonts w:hint="eastAsia"/>
          </w:rPr>
          <w:t>在</w:t>
        </w:r>
      </w:ins>
      <w:del w:id="499" w:author="周虹宇" w:date="2018-09-07T14:31:00Z">
        <w:r>
          <w:rPr>
            <w:rFonts w:hint="eastAsia"/>
          </w:rPr>
          <w:delText>于</w:delText>
        </w:r>
      </w:del>
      <w:r>
        <w:rPr>
          <w:rFonts w:hint="eastAsia"/>
        </w:rPr>
        <w:t>2015年12月迎接选举之际，联合国驻中非多层面稳定特派团积极对抗</w:t>
      </w:r>
      <w:r>
        <w:t>Séléka</w:t>
      </w:r>
      <w:r>
        <w:rPr>
          <w:rFonts w:hint="eastAsia"/>
        </w:rPr>
        <w:t>民兵队并打压反对巴拉卡民兵组织。</w:t>
      </w:r>
    </w:p>
    <w:p/>
    <w:p>
      <w:r>
        <w:rPr>
          <w:rFonts w:hint="eastAsia"/>
        </w:rPr>
        <w:t xml:space="preserve">    在联合国南苏丹特派团的帮助下，南苏丹2015年恐怖袭击死亡</w:t>
      </w:r>
      <w:ins w:id="500" w:author="周虹宇" w:date="2018-09-07T14:31:00Z">
        <w:r>
          <w:rPr>
            <w:rFonts w:hint="eastAsia"/>
          </w:rPr>
          <w:t>人数</w:t>
        </w:r>
      </w:ins>
      <w:ins w:id="501" w:author="周虹宇" w:date="2018-09-07T14:32:00Z">
        <w:r>
          <w:rPr>
            <w:rFonts w:hint="eastAsia"/>
          </w:rPr>
          <w:t>减少</w:t>
        </w:r>
      </w:ins>
      <w:del w:id="502" w:author="周虹宇" w:date="2018-09-07T14:32:00Z">
        <w:r>
          <w:rPr>
            <w:rFonts w:hint="eastAsia"/>
          </w:rPr>
          <w:delText>下降</w:delText>
        </w:r>
      </w:del>
      <w:r>
        <w:rPr>
          <w:rFonts w:hint="eastAsia"/>
        </w:rPr>
        <w:t>430人，成为死亡</w:t>
      </w:r>
      <w:del w:id="503" w:author="周虹宇" w:date="2018-09-07T14:32:00Z">
        <w:r>
          <w:rPr>
            <w:rFonts w:hint="eastAsia"/>
          </w:rPr>
          <w:delText>减少</w:delText>
        </w:r>
      </w:del>
      <w:r>
        <w:rPr>
          <w:rFonts w:hint="eastAsia"/>
        </w:rPr>
        <w:t>人数</w:t>
      </w:r>
      <w:ins w:id="504" w:author="周虹宇" w:date="2018-09-07T14:32:00Z">
        <w:r>
          <w:rPr>
            <w:rFonts w:hint="eastAsia"/>
          </w:rPr>
          <w:t>减少量</w:t>
        </w:r>
      </w:ins>
      <w:r>
        <w:rPr>
          <w:rFonts w:hint="eastAsia"/>
        </w:rPr>
        <w:t>全球排名第五的国家。南苏丹恐怖袭击</w:t>
      </w:r>
      <w:ins w:id="505" w:author="周虹宇" w:date="2018-09-07T14:32:00Z">
        <w:r>
          <w:rPr>
            <w:rFonts w:hint="eastAsia"/>
          </w:rPr>
          <w:t>的</w:t>
        </w:r>
      </w:ins>
      <w:r>
        <w:rPr>
          <w:rFonts w:hint="eastAsia"/>
        </w:rPr>
        <w:t>反复无常似乎与冲突动态相关。南苏丹恐怖袭击</w:t>
      </w:r>
      <w:ins w:id="506" w:author="周虹宇" w:date="2018-09-07T14:32:00Z">
        <w:r>
          <w:rPr>
            <w:rFonts w:hint="eastAsia"/>
          </w:rPr>
          <w:t>死亡人数</w:t>
        </w:r>
      </w:ins>
      <w:del w:id="507" w:author="周虹宇" w:date="2018-09-07T14:32:00Z">
        <w:r>
          <w:rPr>
            <w:rFonts w:hint="eastAsia"/>
          </w:rPr>
          <w:delText>死亡</w:delText>
        </w:r>
      </w:del>
      <w:r>
        <w:rPr>
          <w:rFonts w:hint="eastAsia"/>
        </w:rPr>
        <w:t>由2013年的123人急剧上升至2014年的近570人，之后降至2015年的141人。随着多个停火协议</w:t>
      </w:r>
      <w:del w:id="508" w:author="周虹宇" w:date="2018-09-07T14:34:00Z">
        <w:r>
          <w:rPr>
            <w:rFonts w:hint="eastAsia"/>
          </w:rPr>
          <w:delText>都</w:delText>
        </w:r>
      </w:del>
      <w:r>
        <w:rPr>
          <w:rFonts w:hint="eastAsia"/>
        </w:rPr>
        <w:t>遭到打破，2014年成为让人坐立不安的一年。不过尽管前方困难重重，维护和平的努力仍</w:t>
      </w:r>
      <w:del w:id="509" w:author="周虹宇" w:date="2018-09-07T14:34:00Z">
        <w:r>
          <w:rPr>
            <w:rFonts w:hint="eastAsia"/>
          </w:rPr>
          <w:delText>会</w:delText>
        </w:r>
      </w:del>
      <w:r>
        <w:rPr>
          <w:rFonts w:hint="eastAsia"/>
        </w:rPr>
        <w:t>义无反顾。</w:t>
      </w:r>
    </w:p>
    <w:p/>
    <w:p>
      <w:r>
        <w:rPr>
          <w:rFonts w:hint="eastAsia"/>
        </w:rPr>
        <w:t xml:space="preserve">    乌克兰恐怖袭击死亡</w:t>
      </w:r>
      <w:del w:id="510" w:author="周虹宇" w:date="2018-09-07T14:34:00Z">
        <w:r>
          <w:rPr>
            <w:rFonts w:hint="eastAsia"/>
          </w:rPr>
          <w:delText>减少</w:delText>
        </w:r>
      </w:del>
      <w:r>
        <w:rPr>
          <w:rFonts w:hint="eastAsia"/>
        </w:rPr>
        <w:t>人数</w:t>
      </w:r>
      <w:ins w:id="511" w:author="周虹宇" w:date="2018-09-07T14:35:00Z">
        <w:r>
          <w:rPr>
            <w:rFonts w:hint="eastAsia"/>
          </w:rPr>
          <w:t>减少量</w:t>
        </w:r>
      </w:ins>
      <w:r>
        <w:rPr>
          <w:rFonts w:hint="eastAsia"/>
        </w:rPr>
        <w:t>全球排名第六。相比2014年，乌克兰2015年恐怖袭击</w:t>
      </w:r>
      <w:ins w:id="512" w:author="周虹宇" w:date="2018-09-07T14:36:00Z">
        <w:r>
          <w:rPr>
            <w:rFonts w:hint="eastAsia"/>
          </w:rPr>
          <w:t>数量</w:t>
        </w:r>
      </w:ins>
      <w:r>
        <w:rPr>
          <w:rFonts w:hint="eastAsia"/>
        </w:rPr>
        <w:t>减少109起，相应死亡</w:t>
      </w:r>
      <w:ins w:id="513" w:author="周虹宇" w:date="2018-09-07T14:36:00Z">
        <w:r>
          <w:rPr>
            <w:rFonts w:hint="eastAsia"/>
          </w:rPr>
          <w:t>人数</w:t>
        </w:r>
      </w:ins>
      <w:r>
        <w:rPr>
          <w:rFonts w:hint="eastAsia"/>
        </w:rPr>
        <w:t>减少307人，即下降46%。顿巴斯地区武装冲突开始之前的2000至2014年间，乌克兰恐怖袭击相对较少，期间</w:t>
      </w:r>
      <w:ins w:id="514" w:author="周虹宇" w:date="2018-09-07T14:37:00Z">
        <w:r>
          <w:rPr>
            <w:rFonts w:hint="eastAsia"/>
          </w:rPr>
          <w:t>每</w:t>
        </w:r>
      </w:ins>
      <w:del w:id="515" w:author="周虹宇" w:date="2018-09-07T14:37:00Z">
        <w:r>
          <w:rPr>
            <w:rFonts w:hint="eastAsia"/>
          </w:rPr>
          <w:delText>任一</w:delText>
        </w:r>
      </w:del>
      <w:r>
        <w:rPr>
          <w:rFonts w:hint="eastAsia"/>
        </w:rPr>
        <w:t>年恐怖袭击都不超过8起。2000至2013年间，乌克兰共有3人因恐怖袭击丧生。大部分人员死亡（约90%）都是</w:t>
      </w:r>
      <w:ins w:id="516" w:author="周虹宇" w:date="2018-09-07T14:37:00Z">
        <w:r>
          <w:rPr>
            <w:rFonts w:hint="eastAsia"/>
          </w:rPr>
          <w:t>“</w:t>
        </w:r>
      </w:ins>
      <w:r>
        <w:rPr>
          <w:rFonts w:hint="eastAsia"/>
        </w:rPr>
        <w:t>顿涅茨克人民共和国</w:t>
      </w:r>
      <w:ins w:id="517" w:author="周虹宇" w:date="2018-09-07T14:37:00Z">
        <w:r>
          <w:rPr>
            <w:rFonts w:hint="eastAsia"/>
          </w:rPr>
          <w:t>”</w:t>
        </w:r>
      </w:ins>
      <w:r>
        <w:rPr>
          <w:rFonts w:hint="eastAsia"/>
        </w:rPr>
        <w:t>及</w:t>
      </w:r>
      <w:ins w:id="518" w:author="周虹宇" w:date="2018-09-07T14:37:00Z">
        <w:r>
          <w:rPr>
            <w:rFonts w:hint="eastAsia"/>
          </w:rPr>
          <w:t>“</w:t>
        </w:r>
      </w:ins>
      <w:r>
        <w:rPr>
          <w:rFonts w:hint="eastAsia"/>
        </w:rPr>
        <w:t>卢甘斯克人民共和国</w:t>
      </w:r>
      <w:ins w:id="519" w:author="周虹宇" w:date="2018-09-07T14:38:00Z">
        <w:r>
          <w:rPr>
            <w:rFonts w:hint="eastAsia"/>
          </w:rPr>
          <w:t>”</w:t>
        </w:r>
      </w:ins>
      <w:r>
        <w:rPr>
          <w:rFonts w:hint="eastAsia"/>
        </w:rPr>
        <w:t>造成，这也表明，乌克兰与俄罗斯</w:t>
      </w:r>
      <w:ins w:id="520" w:author="周虹宇" w:date="2018-09-07T14:38:00Z">
        <w:r>
          <w:rPr>
            <w:rFonts w:hint="eastAsia"/>
          </w:rPr>
          <w:t>之</w:t>
        </w:r>
      </w:ins>
      <w:r>
        <w:rPr>
          <w:rFonts w:hint="eastAsia"/>
        </w:rPr>
        <w:t>间的两个州已在2014年四月宣布独立。</w:t>
      </w:r>
    </w:p>
    <w:p/>
    <w:p>
      <w:r>
        <w:rPr>
          <w:rFonts w:hint="eastAsia"/>
        </w:rPr>
        <w:t xml:space="preserve">    在中国，新疆冲突强度</w:t>
      </w:r>
      <w:ins w:id="521" w:author="周虹宇" w:date="2018-09-07T14:38:00Z">
        <w:r>
          <w:rPr>
            <w:rFonts w:hint="eastAsia"/>
          </w:rPr>
          <w:t>保持在</w:t>
        </w:r>
      </w:ins>
      <w:ins w:id="522" w:author="周虹宇" w:date="2018-09-07T14:39:00Z">
        <w:r>
          <w:rPr>
            <w:rFonts w:hint="eastAsia"/>
          </w:rPr>
          <w:t>一个地水平上</w:t>
        </w:r>
      </w:ins>
      <w:del w:id="523" w:author="周虹宇" w:date="2018-09-07T14:38:00Z">
        <w:r>
          <w:rPr>
            <w:rFonts w:hint="eastAsia"/>
          </w:rPr>
          <w:delText>低</w:delText>
        </w:r>
      </w:del>
      <w:r>
        <w:rPr>
          <w:rFonts w:hint="eastAsia"/>
        </w:rPr>
        <w:t>，中国2015年恐怖袭击死亡</w:t>
      </w:r>
      <w:ins w:id="524" w:author="周虹宇" w:date="2018-09-07T14:39:00Z">
        <w:r>
          <w:rPr>
            <w:rFonts w:hint="eastAsia"/>
          </w:rPr>
          <w:t>人数</w:t>
        </w:r>
      </w:ins>
      <w:r>
        <w:rPr>
          <w:rFonts w:hint="eastAsia"/>
        </w:rPr>
        <w:t>下降62%，共123人丧生。2015年间，维吾尔族分裂主义者发起的恐怖袭击减少，</w:t>
      </w:r>
      <w:ins w:id="525" w:author="周虹宇" w:date="2018-09-07T14:41:00Z">
        <w:r>
          <w:rPr>
            <w:rFonts w:hint="eastAsia"/>
          </w:rPr>
          <w:t>东突厥斯坦伊斯兰运动</w:t>
        </w:r>
      </w:ins>
      <w:r>
        <w:rPr>
          <w:rFonts w:hint="eastAsia"/>
        </w:rPr>
        <w:t>也没有发动任何恐怖袭击。</w:t>
      </w:r>
    </w:p>
    <w:p/>
    <w:p>
      <w:r>
        <w:rPr>
          <w:rFonts w:hint="eastAsia"/>
        </w:rPr>
        <w:t xml:space="preserve">    深陷武装冲突的国家恐怖袭击死亡</w:t>
      </w:r>
      <w:ins w:id="526" w:author="周虹宇" w:date="2018-09-07T14:41:00Z">
        <w:r>
          <w:rPr>
            <w:rFonts w:hint="eastAsia"/>
          </w:rPr>
          <w:t>人数</w:t>
        </w:r>
      </w:ins>
      <w:r>
        <w:rPr>
          <w:rFonts w:hint="eastAsia"/>
        </w:rPr>
        <w:t>增加</w:t>
      </w:r>
      <w:del w:id="527" w:author="周虹宇" w:date="2018-09-07T14:41:00Z">
        <w:r>
          <w:rPr>
            <w:rFonts w:hint="eastAsia"/>
          </w:rPr>
          <w:delText>人数</w:delText>
        </w:r>
      </w:del>
      <w:r>
        <w:rPr>
          <w:rFonts w:hint="eastAsia"/>
        </w:rPr>
        <w:t>最多。叙利亚、也门、阿富汗2015年恐怖袭击死亡</w:t>
      </w:r>
      <w:ins w:id="528" w:author="周虹宇" w:date="2018-09-07T14:42:00Z">
        <w:r>
          <w:rPr>
            <w:rFonts w:hint="eastAsia"/>
          </w:rPr>
          <w:t>均</w:t>
        </w:r>
      </w:ins>
      <w:del w:id="529" w:author="周虹宇" w:date="2018-09-07T14:41:00Z">
        <w:r>
          <w:rPr>
            <w:rFonts w:hint="eastAsia"/>
          </w:rPr>
          <w:delText>皆</w:delText>
        </w:r>
      </w:del>
      <w:r>
        <w:rPr>
          <w:rFonts w:hint="eastAsia"/>
        </w:rPr>
        <w:t>增加800多人。由于“博科圣地”发动的恐怖袭击，尼日尔恐怖袭击死亡人数巨幅提升，2014年11人因恐怖袭击死亡，到了2015年</w:t>
      </w:r>
      <w:del w:id="530" w:author="周虹宇" w:date="2018-09-07T14:42:00Z">
        <w:r>
          <w:rPr>
            <w:rFonts w:hint="eastAsia"/>
          </w:rPr>
          <w:delText>就</w:delText>
        </w:r>
      </w:del>
      <w:r>
        <w:rPr>
          <w:rFonts w:hint="eastAsia"/>
        </w:rPr>
        <w:t>有649人因之遇害。乍得恐怖袭击死亡人数同样有了大幅增长，翻了34倍，合206人。相似地，大型恐怖组织对邻国的渗透也导致了法国、科威特、沙特阿拉伯恐怖袭击死亡人数的增加。伊斯兰国及其各附属组织在法国、科威特及沙特阿拉伯都发动了激烈的恐怖袭击。</w:t>
      </w:r>
    </w:p>
    <w:p/>
    <w:p>
      <w:r>
        <w:rPr>
          <w:rFonts w:hint="eastAsia"/>
        </w:rPr>
        <w:t xml:space="preserve">    </w:t>
      </w:r>
      <w:ins w:id="531" w:author="周虹宇" w:date="2018-09-07T14:43:00Z">
        <w:r>
          <w:rPr>
            <w:rFonts w:hint="eastAsia"/>
          </w:rPr>
          <w:t>2015年，</w:t>
        </w:r>
      </w:ins>
      <w:r>
        <w:rPr>
          <w:rFonts w:hint="eastAsia"/>
        </w:rPr>
        <w:t>至少有五个国家的</w:t>
      </w:r>
      <w:del w:id="532" w:author="周虹宇" w:date="2018-09-07T14:43:00Z">
        <w:r>
          <w:rPr>
            <w:rFonts w:hint="eastAsia"/>
          </w:rPr>
          <w:delText>2015年</w:delText>
        </w:r>
      </w:del>
      <w:r>
        <w:t>GTI</w:t>
      </w:r>
      <w:r>
        <w:rPr>
          <w:rFonts w:hint="eastAsia"/>
        </w:rPr>
        <w:t>指数有显著</w:t>
      </w:r>
      <w:ins w:id="533" w:author="周虹宇" w:date="2018-09-07T14:43:00Z">
        <w:r>
          <w:rPr>
            <w:rFonts w:hint="eastAsia"/>
          </w:rPr>
          <w:t>上升</w:t>
        </w:r>
      </w:ins>
      <w:del w:id="534" w:author="周虹宇" w:date="2018-09-07T14:43:00Z">
        <w:r>
          <w:rPr>
            <w:rFonts w:hint="eastAsia"/>
          </w:rPr>
          <w:delText>提升</w:delText>
        </w:r>
      </w:del>
      <w:r>
        <w:rPr>
          <w:rFonts w:hint="eastAsia"/>
        </w:rPr>
        <w:t>。科威特排名变化最大，由124</w:t>
      </w:r>
      <w:ins w:id="535" w:author="周虹宇" w:date="2018-09-07T14:43:00Z">
        <w:r>
          <w:rPr>
            <w:rFonts w:hint="eastAsia"/>
          </w:rPr>
          <w:t>名</w:t>
        </w:r>
      </w:ins>
      <w:r>
        <w:rPr>
          <w:rFonts w:hint="eastAsia"/>
        </w:rPr>
        <w:t>升至37名，上升87位，评价指数也从2014年的0%涨至2015年的44.49%。其他国家排名幅度变化超过十位的国家有：法国、沙特阿拉伯、突尼斯、布隆迪。除布隆迪外，“伊斯兰国”发动的恐怖袭击都是造成其他四个国家恐怖袭击死亡人数上升的主要原因。</w:t>
      </w:r>
    </w:p>
    <w:p/>
    <w:p>
      <w:r>
        <w:rPr>
          <w:rFonts w:hint="eastAsia"/>
        </w:rPr>
        <w:t xml:space="preserve">    恐怖袭击死亡人数变化最大的国家是法国，法国2014年仅1人因恐怖袭击丧生，而到了2015年就飙升至161人。大巴黎区恐怖袭击（20人丧生）、十一月巴黎恐怖袭击（136丧生）是造成法国恐怖袭击死亡人数上升的主要原因。这些恐怖袭击都是伊斯兰国成员预谋并实施。</w:t>
      </w:r>
    </w:p>
    <w:p/>
    <w:p>
      <w:r>
        <w:rPr>
          <w:rFonts w:hint="eastAsia"/>
        </w:rPr>
        <w:t xml:space="preserve">    相比2014年，沙特阿拉伯2015年恐怖袭击死亡人数增长</w:t>
      </w:r>
      <w:ins w:id="536" w:author="周虹宇" w:date="2018-09-07T18:56:00Z">
        <w:r>
          <w:rPr>
            <w:rFonts w:hint="eastAsia"/>
          </w:rPr>
          <w:t>了</w:t>
        </w:r>
      </w:ins>
      <w:r>
        <w:rPr>
          <w:rFonts w:hint="eastAsia"/>
        </w:rPr>
        <w:t>六倍，共</w:t>
      </w:r>
      <w:ins w:id="537" w:author="周虹宇" w:date="2018-09-07T18:56:00Z">
        <w:r>
          <w:rPr>
            <w:rFonts w:hint="eastAsia"/>
          </w:rPr>
          <w:t>遭遇</w:t>
        </w:r>
      </w:ins>
      <w:r>
        <w:rPr>
          <w:rFonts w:hint="eastAsia"/>
        </w:rPr>
        <w:t>48起恐怖袭击，107人丧生。这也是沙特阿拉伯自2000年来遭受的</w:t>
      </w:r>
      <w:ins w:id="538" w:author="周虹宇" w:date="2018-09-07T18:57:00Z">
        <w:r>
          <w:rPr>
            <w:rFonts w:hint="eastAsia"/>
          </w:rPr>
          <w:t>恐怖袭击</w:t>
        </w:r>
      </w:ins>
      <w:r>
        <w:rPr>
          <w:rFonts w:hint="eastAsia"/>
        </w:rPr>
        <w:t>规模最大的</w:t>
      </w:r>
      <w:ins w:id="539" w:author="周虹宇" w:date="2018-09-07T18:57:00Z">
        <w:r>
          <w:rPr>
            <w:rFonts w:hint="eastAsia"/>
          </w:rPr>
          <w:t>一年</w:t>
        </w:r>
      </w:ins>
      <w:del w:id="540" w:author="周虹宇" w:date="2018-09-07T18:57:00Z">
        <w:r>
          <w:rPr>
            <w:rFonts w:hint="eastAsia"/>
          </w:rPr>
          <w:delText>恐怖袭击</w:delText>
        </w:r>
      </w:del>
      <w:r>
        <w:rPr>
          <w:rFonts w:hint="eastAsia"/>
        </w:rPr>
        <w:t>。沙特阿拉伯单在2015年的恐怖袭击死亡人数比之前十一年加起来都要多，其中88%恐怖袭击死亡都是由“伊斯兰国”及其各附属组织造成，其余12%的恐怖袭击死亡则要归责于胡塞武装分子。沙特阿拉伯</w:t>
      </w:r>
      <w:ins w:id="541" w:author="周虹宇" w:date="2018-09-07T18:58:00Z">
        <w:r>
          <w:rPr>
            <w:rFonts w:hint="eastAsia"/>
          </w:rPr>
          <w:t>已于</w:t>
        </w:r>
      </w:ins>
      <w:del w:id="542" w:author="周虹宇" w:date="2018-09-07T18:58:00Z">
        <w:r>
          <w:rPr>
            <w:rFonts w:hint="eastAsia"/>
          </w:rPr>
          <w:delText>于</w:delText>
        </w:r>
      </w:del>
      <w:r>
        <w:rPr>
          <w:rFonts w:hint="eastAsia"/>
        </w:rPr>
        <w:t>2015年</w:t>
      </w:r>
      <w:del w:id="543" w:author="周虹宇" w:date="2018-09-07T18:58:00Z">
        <w:r>
          <w:rPr>
            <w:rFonts w:hint="eastAsia"/>
          </w:rPr>
          <w:delText>已</w:delText>
        </w:r>
      </w:del>
      <w:r>
        <w:rPr>
          <w:rFonts w:hint="eastAsia"/>
        </w:rPr>
        <w:t>事先对也门胡塞叛乱</w:t>
      </w:r>
      <w:ins w:id="544" w:author="周虹宇" w:date="2018-09-07T18:58:00Z">
        <w:r>
          <w:rPr>
            <w:rFonts w:hint="eastAsia"/>
          </w:rPr>
          <w:t>武装分子</w:t>
        </w:r>
      </w:ins>
      <w:r>
        <w:rPr>
          <w:rFonts w:hint="eastAsia"/>
        </w:rPr>
        <w:t>发起空袭。</w:t>
      </w:r>
    </w:p>
    <w:p/>
    <w:p>
      <w:r>
        <w:rPr>
          <w:rFonts w:hint="eastAsia"/>
        </w:rPr>
        <w:t xml:space="preserve">    沙特阿拉伯“伊斯兰国”各附属组织包括“伊斯兰国”内志省附属组织（造成13人丧生）、“伊斯兰国”汉志省附属组织（造成18人丧生）、及“伊斯兰国”巴林岛省附属组织（造成6人丧生）。</w:t>
      </w:r>
    </w:p>
    <w:p/>
    <w:p>
      <w:r>
        <w:rPr>
          <w:rFonts w:hint="eastAsia"/>
        </w:rPr>
        <w:t xml:space="preserve">    “伊斯兰国”内志省附属组织在科威特发起恐怖袭击</w:t>
      </w:r>
      <w:ins w:id="545" w:author="周虹宇" w:date="2018-09-07T20:18:00Z">
        <w:r>
          <w:rPr>
            <w:rFonts w:hint="eastAsia"/>
          </w:rPr>
          <w:t>中</w:t>
        </w:r>
      </w:ins>
      <w:r>
        <w:rPr>
          <w:rFonts w:hint="eastAsia"/>
        </w:rPr>
        <w:t>，通过自杀式炸弹</w:t>
      </w:r>
      <w:ins w:id="546" w:author="周虹宇" w:date="2018-09-07T20:19:00Z">
        <w:r>
          <w:rPr>
            <w:rFonts w:hint="eastAsia"/>
          </w:rPr>
          <w:t>袭击方式</w:t>
        </w:r>
      </w:ins>
      <w:r>
        <w:rPr>
          <w:rFonts w:hint="eastAsia"/>
        </w:rPr>
        <w:t>对一个什叶派清真寺进行袭击，造成28人死亡。这</w:t>
      </w:r>
      <w:del w:id="547" w:author="周虹宇" w:date="2018-09-07T20:19:00Z">
        <w:r>
          <w:rPr>
            <w:rFonts w:hint="eastAsia"/>
          </w:rPr>
          <w:delText>也</w:delText>
        </w:r>
      </w:del>
      <w:r>
        <w:rPr>
          <w:rFonts w:hint="eastAsia"/>
        </w:rPr>
        <w:t>是自2011年科威特</w:t>
      </w:r>
      <w:del w:id="548" w:author="周虹宇" w:date="2018-09-07T20:19:00Z">
        <w:r>
          <w:rPr>
            <w:rFonts w:hint="eastAsia"/>
          </w:rPr>
          <w:delText>首次</w:delText>
        </w:r>
      </w:del>
      <w:r>
        <w:rPr>
          <w:rFonts w:hint="eastAsia"/>
        </w:rPr>
        <w:t>遭受</w:t>
      </w:r>
      <w:ins w:id="549" w:author="周虹宇" w:date="2018-09-07T20:19:00Z">
        <w:r>
          <w:rPr>
            <w:rFonts w:hint="eastAsia"/>
          </w:rPr>
          <w:t>的首次</w:t>
        </w:r>
      </w:ins>
      <w:r>
        <w:rPr>
          <w:rFonts w:hint="eastAsia"/>
        </w:rPr>
        <w:t>恐怖袭击，</w:t>
      </w:r>
      <w:ins w:id="550" w:author="周虹宇" w:date="2018-09-07T20:20:00Z">
        <w:r>
          <w:rPr>
            <w:rFonts w:hint="eastAsia"/>
          </w:rPr>
          <w:t>也是</w:t>
        </w:r>
      </w:ins>
      <w:r>
        <w:rPr>
          <w:rFonts w:hint="eastAsia"/>
        </w:rPr>
        <w:t>自2005年</w:t>
      </w:r>
      <w:ins w:id="551" w:author="周虹宇" w:date="2018-09-07T20:20:00Z">
        <w:r>
          <w:rPr>
            <w:rFonts w:hint="eastAsia"/>
          </w:rPr>
          <w:t>以</w:t>
        </w:r>
      </w:ins>
      <w:r>
        <w:rPr>
          <w:rFonts w:hint="eastAsia"/>
        </w:rPr>
        <w:t>来第一次</w:t>
      </w:r>
      <w:del w:id="552" w:author="周虹宇" w:date="2018-09-07T20:20:00Z">
        <w:r>
          <w:rPr>
            <w:rFonts w:hint="eastAsia"/>
          </w:rPr>
          <w:delText>因此</w:delText>
        </w:r>
      </w:del>
      <w:r>
        <w:rPr>
          <w:rFonts w:hint="eastAsia"/>
        </w:rPr>
        <w:t>有人</w:t>
      </w:r>
      <w:ins w:id="553" w:author="周虹宇" w:date="2018-09-07T20:20:00Z">
        <w:r>
          <w:rPr>
            <w:rFonts w:hint="eastAsia"/>
          </w:rPr>
          <w:t>因此</w:t>
        </w:r>
      </w:ins>
      <w:r>
        <w:rPr>
          <w:rFonts w:hint="eastAsia"/>
        </w:rPr>
        <w:t>丧生，</w:t>
      </w:r>
      <w:ins w:id="554" w:author="周虹宇" w:date="2018-09-07T20:20:00Z">
        <w:r>
          <w:rPr>
            <w:rFonts w:hint="eastAsia"/>
          </w:rPr>
          <w:t>同时还</w:t>
        </w:r>
      </w:ins>
      <w:del w:id="555" w:author="周虹宇" w:date="2018-09-07T20:20:00Z">
        <w:r>
          <w:rPr>
            <w:rFonts w:hint="eastAsia"/>
          </w:rPr>
          <w:delText>也</w:delText>
        </w:r>
      </w:del>
      <w:r>
        <w:rPr>
          <w:rFonts w:hint="eastAsia"/>
        </w:rPr>
        <w:t>是</w:t>
      </w:r>
      <w:del w:id="556" w:author="周虹宇" w:date="2018-09-07T20:22:00Z">
        <w:r>
          <w:rPr>
            <w:rFonts w:hint="eastAsia"/>
          </w:rPr>
          <w:delText>自</w:delText>
        </w:r>
      </w:del>
      <w:r>
        <w:rPr>
          <w:rFonts w:hint="eastAsia"/>
        </w:rPr>
        <w:t>2000年来仅有的7次恐怖袭击</w:t>
      </w:r>
      <w:del w:id="557" w:author="周虹宇" w:date="2018-09-07T20:21:00Z">
        <w:r>
          <w:rPr>
            <w:rFonts w:hint="eastAsia"/>
          </w:rPr>
          <w:delText>中的其</w:delText>
        </w:r>
      </w:del>
      <w:r>
        <w:rPr>
          <w:rFonts w:hint="eastAsia"/>
        </w:rPr>
        <w:t>中</w:t>
      </w:r>
      <w:ins w:id="558" w:author="周虹宇" w:date="2018-09-07T20:21:00Z">
        <w:r>
          <w:rPr>
            <w:rFonts w:hint="eastAsia"/>
          </w:rPr>
          <w:t>的一次</w:t>
        </w:r>
      </w:ins>
      <w:del w:id="559" w:author="周虹宇" w:date="2018-09-07T20:21:00Z">
        <w:r>
          <w:rPr>
            <w:rFonts w:hint="eastAsia"/>
          </w:rPr>
          <w:delText>之一</w:delText>
        </w:r>
      </w:del>
      <w:r>
        <w:rPr>
          <w:rFonts w:hint="eastAsia"/>
        </w:rPr>
        <w:t>。</w:t>
      </w:r>
    </w:p>
    <w:p/>
    <w:p>
      <w:r>
        <w:rPr>
          <w:rFonts w:hint="eastAsia"/>
        </w:rPr>
        <w:t xml:space="preserve">    由于“伊斯兰国”及各附属组织</w:t>
      </w:r>
      <w:del w:id="560" w:author="周虹宇" w:date="2018-09-07T20:30:00Z">
        <w:r>
          <w:rPr>
            <w:rFonts w:hint="eastAsia"/>
          </w:rPr>
          <w:delText>的恐怖活动</w:delText>
        </w:r>
      </w:del>
      <w:ins w:id="561" w:author="周虹宇" w:date="2018-09-07T20:30:00Z">
        <w:r>
          <w:rPr>
            <w:rFonts w:hint="eastAsia"/>
          </w:rPr>
          <w:t>在</w:t>
        </w:r>
      </w:ins>
      <w:del w:id="562" w:author="周虹宇" w:date="2018-09-07T20:30:00Z">
        <w:r>
          <w:rPr>
            <w:rFonts w:hint="eastAsia"/>
          </w:rPr>
          <w:delText>，</w:delText>
        </w:r>
      </w:del>
      <w:r>
        <w:rPr>
          <w:rFonts w:hint="eastAsia"/>
        </w:rPr>
        <w:t>突尼斯</w:t>
      </w:r>
      <w:ins w:id="563" w:author="周虹宇" w:date="2018-09-07T20:30:00Z">
        <w:r>
          <w:rPr>
            <w:rFonts w:hint="eastAsia"/>
          </w:rPr>
          <w:t>的恐怖活动，造成</w:t>
        </w:r>
      </w:ins>
      <w:del w:id="564" w:author="周虹宇" w:date="2018-09-07T20:30:00Z">
        <w:r>
          <w:rPr>
            <w:rFonts w:hint="eastAsia"/>
          </w:rPr>
          <w:delText>因之</w:delText>
        </w:r>
      </w:del>
      <w:ins w:id="565" w:author="周虹宇" w:date="2018-09-07T20:30:00Z">
        <w:r>
          <w:rPr>
            <w:rFonts w:hint="eastAsia"/>
          </w:rPr>
          <w:t>该国</w:t>
        </w:r>
      </w:ins>
      <w:r>
        <w:rPr>
          <w:rFonts w:hint="eastAsia"/>
        </w:rPr>
        <w:t>死亡</w:t>
      </w:r>
      <w:ins w:id="566" w:author="周虹宇" w:date="2018-09-07T20:22:00Z">
        <w:r>
          <w:rPr>
            <w:rFonts w:hint="eastAsia"/>
          </w:rPr>
          <w:t>人数</w:t>
        </w:r>
      </w:ins>
      <w:r>
        <w:rPr>
          <w:rFonts w:hint="eastAsia"/>
        </w:rPr>
        <w:t>由10人增长至81人。哈里发战士旅</w:t>
      </w:r>
      <w:r>
        <w:t>(Jund al-Khilafah)</w:t>
      </w:r>
      <w:r>
        <w:rPr>
          <w:rFonts w:hint="eastAsia"/>
        </w:rPr>
        <w:t>是“伊斯兰国”附属组织之一，于2014年九月宣誓效忠“伊斯兰国”，在2015年6月26日发起苏塞酒店袭击，造成40人死亡，此次袭击在突尼斯史上损失最为惨重。不仅如此，一起</w:t>
      </w:r>
      <w:ins w:id="567" w:author="周虹宇" w:date="2018-09-07T20:28:00Z">
        <w:r>
          <w:rPr>
            <w:rFonts w:hint="eastAsia"/>
          </w:rPr>
          <w:t>针对</w:t>
        </w:r>
      </w:ins>
      <w:r>
        <w:rPr>
          <w:rFonts w:hint="eastAsia"/>
        </w:rPr>
        <w:t>总统卫队</w:t>
      </w:r>
      <w:del w:id="568" w:author="周虹宇" w:date="2018-09-07T20:28:00Z">
        <w:r>
          <w:rPr>
            <w:rFonts w:hint="eastAsia"/>
          </w:rPr>
          <w:delText>发动</w:delText>
        </w:r>
      </w:del>
      <w:r>
        <w:rPr>
          <w:rFonts w:hint="eastAsia"/>
        </w:rPr>
        <w:t>的自杀式爆炸袭击</w:t>
      </w:r>
      <w:ins w:id="569" w:author="周虹宇" w:date="2018-09-07T20:28:00Z">
        <w:r>
          <w:rPr>
            <w:rFonts w:hint="eastAsia"/>
          </w:rPr>
          <w:t>造成13人丧生，</w:t>
        </w:r>
      </w:ins>
      <w:del w:id="570" w:author="周虹宇" w:date="2018-09-07T20:29:00Z">
        <w:r>
          <w:rPr>
            <w:rFonts w:hint="eastAsia"/>
          </w:rPr>
          <w:delText>也与</w:delText>
        </w:r>
      </w:del>
      <w:r>
        <w:rPr>
          <w:rFonts w:hint="eastAsia"/>
        </w:rPr>
        <w:t>“伊斯兰国”</w:t>
      </w:r>
      <w:ins w:id="571" w:author="周虹宇" w:date="2018-09-07T20:29:00Z">
        <w:r>
          <w:rPr>
            <w:rFonts w:hint="eastAsia"/>
          </w:rPr>
          <w:t>宣称也对此事件负责</w:t>
        </w:r>
      </w:ins>
      <w:del w:id="572" w:author="周虹宇" w:date="2018-09-07T20:29:00Z">
        <w:r>
          <w:rPr>
            <w:rFonts w:hint="eastAsia"/>
          </w:rPr>
          <w:delText>相关，造成13人丧生</w:delText>
        </w:r>
      </w:del>
      <w:r>
        <w:rPr>
          <w:rFonts w:hint="eastAsia"/>
        </w:rPr>
        <w:t>。</w:t>
      </w:r>
    </w:p>
    <w:p/>
    <w:p>
      <w:r>
        <w:rPr>
          <w:rFonts w:hint="eastAsia"/>
        </w:rPr>
        <w:t xml:space="preserve">    尼日尔的2015年乌云密布，恐怖袭击死亡由2014年的11人增长至649人，创下了自“博科圣地”扩张后，死亡增长比例最高的记录。</w:t>
      </w:r>
    </w:p>
    <w:p/>
    <w:p/>
    <w:p/>
    <w:p>
      <w:ins w:id="573" w:author="于 子沁" w:date="2018-09-12T09:16:00Z">
        <w:r>
          <w:rPr/>
          <w:drawing>
            <wp:inline distT="0" distB="0" distL="0" distR="0">
              <wp:extent cx="4206240" cy="5027930"/>
              <wp:effectExtent l="0" t="0" r="381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a:xfrm>
                        <a:off x="0" y="0"/>
                        <a:ext cx="4213997" cy="5036810"/>
                      </a:xfrm>
                      <a:prstGeom prst="rect">
                        <a:avLst/>
                      </a:prstGeom>
                      <a:noFill/>
                    </pic:spPr>
                  </pic:pic>
                </a:graphicData>
              </a:graphic>
            </wp:inline>
          </w:drawing>
        </w:r>
      </w:ins>
      <w:del w:id="575" w:author="于 子沁" w:date="2018-09-12T09:16:00Z">
        <w:r>
          <w:rPr/>
          <w:drawing>
            <wp:inline distT="0" distB="0" distL="0" distR="0">
              <wp:extent cx="5086985" cy="60394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grayscl/>
                        <a:extLst>
                          <a:ext uri="{28A0092B-C50C-407E-A947-70E740481C1C}">
                            <a14:useLocalDpi xmlns:a14="http://schemas.microsoft.com/office/drawing/2010/main" val="0"/>
                          </a:ext>
                        </a:extLst>
                      </a:blip>
                      <a:stretch>
                        <a:fillRect/>
                      </a:stretch>
                    </pic:blipFill>
                    <pic:spPr>
                      <a:xfrm>
                        <a:off x="0" y="0"/>
                        <a:ext cx="5087060" cy="6039693"/>
                      </a:xfrm>
                      <a:prstGeom prst="rect">
                        <a:avLst/>
                      </a:prstGeom>
                    </pic:spPr>
                  </pic:pic>
                </a:graphicData>
              </a:graphic>
            </wp:inline>
          </w:drawing>
        </w:r>
      </w:del>
    </w:p>
    <w:p/>
    <w:p>
      <w:ins w:id="577" w:author="于 子沁" w:date="2018-09-12T09:25:00Z">
        <w:r>
          <w:rPr/>
          <w:drawing>
            <wp:inline distT="0" distB="0" distL="0" distR="0">
              <wp:extent cx="4676140" cy="4989830"/>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a:xfrm>
                        <a:off x="0" y="0"/>
                        <a:ext cx="4683596" cy="4998020"/>
                      </a:xfrm>
                      <a:prstGeom prst="rect">
                        <a:avLst/>
                      </a:prstGeom>
                      <a:noFill/>
                    </pic:spPr>
                  </pic:pic>
                </a:graphicData>
              </a:graphic>
            </wp:inline>
          </w:drawing>
        </w:r>
      </w:ins>
      <w:del w:id="579" w:author="于 子沁" w:date="2018-09-12T09:26:00Z">
        <w:r>
          <w:rPr/>
          <w:drawing>
            <wp:inline distT="0" distB="0" distL="0" distR="0">
              <wp:extent cx="5166360" cy="56622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grayscl/>
                        <a:extLst>
                          <a:ext uri="{28A0092B-C50C-407E-A947-70E740481C1C}">
                            <a14:useLocalDpi xmlns:a14="http://schemas.microsoft.com/office/drawing/2010/main" val="0"/>
                          </a:ext>
                        </a:extLst>
                      </a:blip>
                      <a:stretch>
                        <a:fillRect/>
                      </a:stretch>
                    </pic:blipFill>
                    <pic:spPr>
                      <a:xfrm>
                        <a:off x="0" y="0"/>
                        <a:ext cx="5166486" cy="5662703"/>
                      </a:xfrm>
                      <a:prstGeom prst="rect">
                        <a:avLst/>
                      </a:prstGeom>
                    </pic:spPr>
                  </pic:pic>
                </a:graphicData>
              </a:graphic>
            </wp:inline>
          </w:drawing>
        </w:r>
      </w:del>
    </w:p>
    <w:p/>
    <w:p>
      <w:ins w:id="581" w:author="于 子沁" w:date="2018-09-12T09:34:00Z">
        <w:r>
          <w:rPr/>
          <w:drawing>
            <wp:inline distT="0" distB="0" distL="0" distR="0">
              <wp:extent cx="4486910" cy="5243830"/>
              <wp:effectExtent l="0" t="0" r="889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29" cstate="print">
                        <a:grayscl/>
                        <a:extLst>
                          <a:ext uri="{28A0092B-C50C-407E-A947-70E740481C1C}">
                            <a14:useLocalDpi xmlns:a14="http://schemas.microsoft.com/office/drawing/2010/main" val="0"/>
                          </a:ext>
                        </a:extLst>
                      </a:blip>
                      <a:srcRect/>
                      <a:stretch>
                        <a:fillRect/>
                      </a:stretch>
                    </pic:blipFill>
                    <pic:spPr>
                      <a:xfrm>
                        <a:off x="0" y="0"/>
                        <a:ext cx="4491477" cy="5248543"/>
                      </a:xfrm>
                      <a:prstGeom prst="rect">
                        <a:avLst/>
                      </a:prstGeom>
                      <a:noFill/>
                    </pic:spPr>
                  </pic:pic>
                </a:graphicData>
              </a:graphic>
            </wp:inline>
          </w:drawing>
        </w:r>
      </w:ins>
      <w:del w:id="583" w:author="于 子沁" w:date="2018-09-12T09:35:00Z">
        <w:r>
          <w:rPr/>
          <w:drawing>
            <wp:inline distT="0" distB="0" distL="0" distR="0">
              <wp:extent cx="5086350" cy="6038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grayscl/>
                        <a:extLst>
                          <a:ext uri="{28A0092B-C50C-407E-A947-70E740481C1C}">
                            <a14:useLocalDpi xmlns:a14="http://schemas.microsoft.com/office/drawing/2010/main" val="0"/>
                          </a:ext>
                        </a:extLst>
                      </a:blip>
                      <a:stretch>
                        <a:fillRect/>
                      </a:stretch>
                    </pic:blipFill>
                    <pic:spPr>
                      <a:xfrm>
                        <a:off x="0" y="0"/>
                        <a:ext cx="5086350" cy="6038850"/>
                      </a:xfrm>
                      <a:prstGeom prst="rect">
                        <a:avLst/>
                      </a:prstGeom>
                    </pic:spPr>
                  </pic:pic>
                </a:graphicData>
              </a:graphic>
            </wp:inline>
          </w:drawing>
        </w:r>
      </w:del>
    </w:p>
    <w:p/>
    <w:p/>
    <w:p/>
    <w:p/>
    <w:p/>
    <w:p/>
    <w:p/>
    <w:p/>
    <w:p/>
    <w:p/>
    <w:p/>
    <w:p/>
    <w:p/>
    <w:p>
      <w:pPr>
        <w:rPr>
          <w:rFonts w:ascii="黑体" w:hAnsi="黑体" w:eastAsia="黑体"/>
          <w:b/>
          <w:sz w:val="28"/>
          <w:szCs w:val="28"/>
        </w:rPr>
      </w:pPr>
      <w:r>
        <w:rPr>
          <w:rFonts w:hint="eastAsia" w:ascii="黑体" w:hAnsi="黑体" w:eastAsia="黑体"/>
          <w:b/>
          <w:sz w:val="28"/>
          <w:szCs w:val="28"/>
        </w:rPr>
        <w:t>恐怖组织扩张速度</w:t>
      </w:r>
    </w:p>
    <w:p>
      <w:r>
        <w:rPr>
          <w:rFonts w:hint="eastAsia"/>
        </w:rPr>
        <w:t xml:space="preserve">    尽管2015年恐怖袭击死亡人数</w:t>
      </w:r>
      <w:ins w:id="585" w:author="周虹宇" w:date="2018-09-07T20:31:00Z">
        <w:r>
          <w:rPr>
            <w:rFonts w:hint="eastAsia"/>
          </w:rPr>
          <w:t>有所</w:t>
        </w:r>
      </w:ins>
      <w:r>
        <w:rPr>
          <w:rFonts w:hint="eastAsia"/>
        </w:rPr>
        <w:t>下降，但现实中，“伊斯兰国”势力持续扩张，</w:t>
      </w:r>
      <w:ins w:id="586" w:author="周虹宇" w:date="2018-09-07T20:36:00Z">
        <w:r>
          <w:rPr>
            <w:rFonts w:hint="eastAsia"/>
          </w:rPr>
          <w:t>对一些国家造成了更大的影响。</w:t>
        </w:r>
      </w:ins>
      <w:r>
        <w:rPr>
          <w:rFonts w:hint="eastAsia"/>
        </w:rPr>
        <w:t>如今已有</w:t>
      </w:r>
      <w:ins w:id="587" w:author="周虹宇" w:date="2018-09-07T20:33:00Z">
        <w:r>
          <w:rPr>
            <w:rFonts w:hint="eastAsia"/>
          </w:rPr>
          <w:t>一些</w:t>
        </w:r>
      </w:ins>
      <w:del w:id="588" w:author="周虹宇" w:date="2018-09-07T20:32:00Z">
        <w:r>
          <w:rPr>
            <w:rFonts w:hint="eastAsia"/>
          </w:rPr>
          <w:delText>大大小小的支持</w:delText>
        </w:r>
      </w:del>
      <w:r>
        <w:rPr>
          <w:rFonts w:hint="eastAsia"/>
        </w:rPr>
        <w:t>“伊斯兰国”的组织宣誓效忠于它，</w:t>
      </w:r>
      <w:ins w:id="589" w:author="周虹宇" w:date="2018-09-07T20:34:00Z">
        <w:r>
          <w:rPr>
            <w:rFonts w:hint="eastAsia"/>
          </w:rPr>
          <w:t>或</w:t>
        </w:r>
      </w:ins>
      <w:r>
        <w:rPr>
          <w:rFonts w:hint="eastAsia"/>
        </w:rPr>
        <w:t>成为“伊斯兰国”附属组织</w:t>
      </w:r>
      <w:ins w:id="590" w:author="周虹宇" w:date="2018-09-07T20:35:00Z">
        <w:r>
          <w:rPr>
            <w:rFonts w:hint="eastAsia"/>
          </w:rPr>
          <w:t>。</w:t>
        </w:r>
      </w:ins>
      <w:del w:id="591" w:author="周虹宇" w:date="2018-09-07T20:35:00Z">
        <w:r>
          <w:rPr>
            <w:rFonts w:hint="eastAsia"/>
          </w:rPr>
          <w:delText>，由此可见，恐怖主义的蔓延实际上使得更多的国家受恐怖主义影响越来越大。</w:delText>
        </w:r>
      </w:del>
    </w:p>
    <w:p/>
    <w:p>
      <w:r>
        <w:rPr>
          <w:rFonts w:hint="eastAsia"/>
        </w:rPr>
        <w:t xml:space="preserve">    2015年，恐怖袭击死亡</w:t>
      </w:r>
      <w:ins w:id="592" w:author="周虹宇" w:date="2018-09-07T20:36:00Z">
        <w:r>
          <w:rPr>
            <w:rFonts w:hint="eastAsia"/>
          </w:rPr>
          <w:t>人数</w:t>
        </w:r>
      </w:ins>
      <w:r>
        <w:rPr>
          <w:rFonts w:hint="eastAsia"/>
        </w:rPr>
        <w:t>多于25人的国家已从7个上涨</w:t>
      </w:r>
      <w:ins w:id="593" w:author="周虹宇" w:date="2018-09-07T20:36:00Z">
        <w:r>
          <w:rPr>
            <w:rFonts w:hint="eastAsia"/>
          </w:rPr>
          <w:t>至</w:t>
        </w:r>
      </w:ins>
      <w:del w:id="594" w:author="周虹宇" w:date="2018-09-07T20:36:00Z">
        <w:r>
          <w:rPr>
            <w:rFonts w:hint="eastAsia"/>
          </w:rPr>
          <w:delText>为</w:delText>
        </w:r>
      </w:del>
      <w:r>
        <w:rPr>
          <w:rFonts w:hint="eastAsia"/>
        </w:rPr>
        <w:t>34个，这也</w:t>
      </w:r>
      <w:ins w:id="595" w:author="周虹宇" w:date="2018-09-07T20:37:00Z">
        <w:r>
          <w:rPr>
            <w:rFonts w:hint="eastAsia"/>
          </w:rPr>
          <w:t>从</w:t>
        </w:r>
      </w:ins>
      <w:r>
        <w:rPr>
          <w:rFonts w:hint="eastAsia"/>
        </w:rPr>
        <w:t>侧面反映了伊斯兰国在不断扩张</w:t>
      </w:r>
      <w:ins w:id="596" w:author="周虹宇" w:date="2018-09-07T20:37:00Z">
        <w:r>
          <w:rPr>
            <w:rFonts w:hint="eastAsia"/>
          </w:rPr>
          <w:t>的现状</w:t>
        </w:r>
      </w:ins>
      <w:r>
        <w:rPr>
          <w:rFonts w:hint="eastAsia"/>
        </w:rPr>
        <w:t>。</w:t>
      </w:r>
    </w:p>
    <w:p/>
    <w:p>
      <w:r>
        <w:rPr>
          <w:rFonts w:hint="eastAsia"/>
        </w:rPr>
        <w:t xml:space="preserve">    </w:t>
      </w:r>
      <w:ins w:id="597" w:author="周虹宇" w:date="2018-09-07T20:37:00Z">
        <w:r>
          <w:rPr>
            <w:rFonts w:hint="eastAsia"/>
          </w:rPr>
          <w:t>20</w:t>
        </w:r>
      </w:ins>
      <w:ins w:id="598" w:author="周虹宇" w:date="2018-09-07T20:38:00Z">
        <w:r>
          <w:rPr>
            <w:rFonts w:hint="eastAsia"/>
          </w:rPr>
          <w:t>1</w:t>
        </w:r>
      </w:ins>
      <w:ins w:id="599" w:author="周虹宇" w:date="2018-09-07T20:37:00Z">
        <w:r>
          <w:rPr>
            <w:rFonts w:hint="eastAsia"/>
          </w:rPr>
          <w:t>5年</w:t>
        </w:r>
      </w:ins>
      <w:ins w:id="600" w:author="周虹宇" w:date="2018-09-07T20:38:00Z">
        <w:r>
          <w:rPr>
            <w:rFonts w:hint="eastAsia"/>
          </w:rPr>
          <w:t>，</w:t>
        </w:r>
      </w:ins>
      <w:r>
        <w:rPr>
          <w:rFonts w:hint="eastAsia"/>
        </w:rPr>
        <w:t>泰国是唯一一个</w:t>
      </w:r>
      <w:del w:id="601" w:author="周虹宇" w:date="2018-09-07T20:37:00Z">
        <w:r>
          <w:rPr>
            <w:rFonts w:hint="eastAsia"/>
          </w:rPr>
          <w:delText>2015年</w:delText>
        </w:r>
      </w:del>
      <w:r>
        <w:rPr>
          <w:rFonts w:hint="eastAsia"/>
        </w:rPr>
        <w:t>恐怖袭击</w:t>
      </w:r>
      <w:ins w:id="602" w:author="周虹宇" w:date="2018-09-07T20:38:00Z">
        <w:r>
          <w:rPr>
            <w:rFonts w:hint="eastAsia"/>
          </w:rPr>
          <w:t>致死</w:t>
        </w:r>
      </w:ins>
      <w:del w:id="603" w:author="周虹宇" w:date="2018-09-07T20:38:00Z">
        <w:r>
          <w:rPr>
            <w:rFonts w:hint="eastAsia"/>
          </w:rPr>
          <w:delText>死亡</w:delText>
        </w:r>
      </w:del>
      <w:r>
        <w:rPr>
          <w:rFonts w:hint="eastAsia"/>
        </w:rPr>
        <w:t>率下降至100以下的国家。有25个国家</w:t>
      </w:r>
      <w:ins w:id="604" w:author="周虹宇" w:date="2018-09-07T20:38:00Z">
        <w:r>
          <w:rPr>
            <w:rFonts w:hint="eastAsia"/>
          </w:rPr>
          <w:t>在</w:t>
        </w:r>
      </w:ins>
      <w:r>
        <w:rPr>
          <w:rFonts w:hint="eastAsia"/>
        </w:rPr>
        <w:t>2015年恐怖袭击</w:t>
      </w:r>
      <w:ins w:id="605" w:author="周虹宇" w:date="2018-09-07T20:40:00Z">
        <w:r>
          <w:rPr>
            <w:rFonts w:hint="eastAsia"/>
          </w:rPr>
          <w:t>中</w:t>
        </w:r>
      </w:ins>
      <w:r>
        <w:rPr>
          <w:rFonts w:hint="eastAsia"/>
        </w:rPr>
        <w:t>死亡</w:t>
      </w:r>
      <w:ins w:id="606" w:author="周虹宇" w:date="2018-09-07T20:39:00Z">
        <w:r>
          <w:rPr>
            <w:rFonts w:hint="eastAsia"/>
          </w:rPr>
          <w:t>超过</w:t>
        </w:r>
      </w:ins>
      <w:r>
        <w:rPr>
          <w:rFonts w:hint="eastAsia"/>
        </w:rPr>
        <w:t>100</w:t>
      </w:r>
      <w:del w:id="607" w:author="周虹宇" w:date="2018-09-07T20:39:00Z">
        <w:r>
          <w:rPr>
            <w:rFonts w:hint="eastAsia"/>
          </w:rPr>
          <w:delText>余</w:delText>
        </w:r>
      </w:del>
      <w:r>
        <w:rPr>
          <w:rFonts w:hint="eastAsia"/>
        </w:rPr>
        <w:t>人，相</w:t>
      </w:r>
      <w:ins w:id="608" w:author="周虹宇" w:date="2018-09-07T20:40:00Z">
        <w:r>
          <w:rPr>
            <w:rFonts w:hint="eastAsia"/>
          </w:rPr>
          <w:t>较于之前的</w:t>
        </w:r>
      </w:ins>
      <w:del w:id="609" w:author="周虹宇" w:date="2018-09-07T20:40:00Z">
        <w:r>
          <w:rPr>
            <w:rFonts w:hint="eastAsia"/>
          </w:rPr>
          <w:delText>比2014年</w:delText>
        </w:r>
      </w:del>
      <w:r>
        <w:rPr>
          <w:rFonts w:hint="eastAsia"/>
        </w:rPr>
        <w:t>国家数量</w:t>
      </w:r>
      <w:ins w:id="610" w:author="周虹宇" w:date="2018-09-07T20:41:00Z">
        <w:r>
          <w:rPr>
            <w:rFonts w:hint="eastAsia"/>
          </w:rPr>
          <w:t>新</w:t>
        </w:r>
      </w:ins>
      <w:r>
        <w:rPr>
          <w:rFonts w:hint="eastAsia"/>
        </w:rPr>
        <w:t>增</w:t>
      </w:r>
      <w:del w:id="611" w:author="周虹宇" w:date="2018-09-07T20:41:00Z">
        <w:r>
          <w:rPr>
            <w:rFonts w:hint="eastAsia"/>
          </w:rPr>
          <w:delText>长</w:delText>
        </w:r>
      </w:del>
      <w:r>
        <w:rPr>
          <w:rFonts w:hint="eastAsia"/>
        </w:rPr>
        <w:t>6个。这6个国家分别为：布隆迪、乍得、法国、尼日尔、沙特阿拉伯、土耳其。该六国2015年恐怖袭击死亡总</w:t>
      </w:r>
      <w:ins w:id="612" w:author="周虹宇" w:date="2018-09-07T20:41:00Z">
        <w:r>
          <w:rPr>
            <w:rFonts w:hint="eastAsia"/>
          </w:rPr>
          <w:t>人</w:t>
        </w:r>
      </w:ins>
      <w:r>
        <w:rPr>
          <w:rFonts w:hint="eastAsia"/>
        </w:rPr>
        <w:t>数突破1500人。而在2014年，</w:t>
      </w:r>
      <w:ins w:id="613" w:author="周虹宇" w:date="2018-09-07T20:41:00Z">
        <w:r>
          <w:rPr>
            <w:rFonts w:hint="eastAsia"/>
          </w:rPr>
          <w:t>各</w:t>
        </w:r>
      </w:ins>
      <w:del w:id="614" w:author="周虹宇" w:date="2018-09-07T20:41:00Z">
        <w:r>
          <w:rPr>
            <w:rFonts w:hint="eastAsia"/>
          </w:rPr>
          <w:delText>每</w:delText>
        </w:r>
      </w:del>
      <w:r>
        <w:rPr>
          <w:rFonts w:hint="eastAsia"/>
        </w:rPr>
        <w:t>国恐怖袭击死亡</w:t>
      </w:r>
      <w:ins w:id="615" w:author="周虹宇" w:date="2018-09-07T20:41:00Z">
        <w:r>
          <w:rPr>
            <w:rFonts w:hint="eastAsia"/>
          </w:rPr>
          <w:t>均</w:t>
        </w:r>
      </w:ins>
      <w:r>
        <w:rPr>
          <w:rFonts w:hint="eastAsia"/>
        </w:rPr>
        <w:t>少于20人，</w:t>
      </w:r>
      <w:ins w:id="616" w:author="周虹宇" w:date="2018-09-07T20:43:00Z">
        <w:r>
          <w:rPr>
            <w:rFonts w:hint="eastAsia"/>
          </w:rPr>
          <w:t>这表明了</w:t>
        </w:r>
      </w:ins>
      <w:ins w:id="617" w:author="周虹宇" w:date="2018-09-07T20:44:00Z">
        <w:r>
          <w:rPr>
            <w:rFonts w:hint="eastAsia"/>
          </w:rPr>
          <w:t>人数</w:t>
        </w:r>
      </w:ins>
      <w:del w:id="618" w:author="周虹宇" w:date="2018-09-07T20:42:00Z">
        <w:r>
          <w:rPr>
            <w:rFonts w:hint="eastAsia"/>
          </w:rPr>
          <w:delText>标示了</w:delText>
        </w:r>
      </w:del>
      <w:r>
        <w:rPr>
          <w:rFonts w:hint="eastAsia"/>
        </w:rPr>
        <w:t>短期内</w:t>
      </w:r>
      <w:ins w:id="619" w:author="周虹宇" w:date="2018-09-07T20:43:00Z">
        <w:r>
          <w:rPr>
            <w:rFonts w:hint="eastAsia"/>
          </w:rPr>
          <w:t>就能</w:t>
        </w:r>
      </w:ins>
      <w:r>
        <w:rPr>
          <w:rFonts w:hint="eastAsia"/>
        </w:rPr>
        <w:t>发生</w:t>
      </w:r>
      <w:del w:id="620" w:author="周虹宇" w:date="2018-09-07T20:44:00Z">
        <w:r>
          <w:rPr>
            <w:rFonts w:hint="eastAsia"/>
          </w:rPr>
          <w:delText>的</w:delText>
        </w:r>
      </w:del>
      <w:r>
        <w:rPr>
          <w:rFonts w:hint="eastAsia"/>
        </w:rPr>
        <w:t>巨大变化。</w:t>
      </w:r>
    </w:p>
    <w:p/>
    <w:p>
      <w:r>
        <w:rPr>
          <w:rFonts w:hint="eastAsia"/>
        </w:rPr>
        <w:t>地域</w:t>
      </w:r>
    </w:p>
    <w:p>
      <w:r>
        <w:rPr>
          <w:rFonts w:hint="eastAsia"/>
        </w:rPr>
        <w:t xml:space="preserve">    恐怖组织主要集中在中东和北非地区</w:t>
      </w:r>
      <w:r>
        <w:t>(MENA)</w:t>
      </w:r>
      <w:r>
        <w:rPr>
          <w:rFonts w:hint="eastAsia"/>
        </w:rPr>
        <w:t>、南亚地区</w:t>
      </w:r>
      <w:ins w:id="621" w:author="周虹宇" w:date="2018-09-07T20:46:00Z">
        <w:r>
          <w:rPr>
            <w:rFonts w:hint="eastAsia"/>
          </w:rPr>
          <w:t>以</w:t>
        </w:r>
      </w:ins>
      <w:del w:id="622" w:author="周虹宇" w:date="2018-09-07T20:46:00Z">
        <w:r>
          <w:rPr>
            <w:rFonts w:hint="eastAsia"/>
          </w:rPr>
          <w:delText>、</w:delText>
        </w:r>
      </w:del>
      <w:r>
        <w:rPr>
          <w:rFonts w:hint="eastAsia"/>
        </w:rPr>
        <w:t>及非洲撒哈拉以南地区，在这些地区发生的恐怖袭击合占全球总数的84%，死亡人数则</w:t>
      </w:r>
      <w:del w:id="623" w:author="周虹宇" w:date="2018-09-07T20:46:00Z">
        <w:r>
          <w:rPr>
            <w:rFonts w:hint="eastAsia"/>
          </w:rPr>
          <w:delText>占</w:delText>
        </w:r>
      </w:del>
      <w:r>
        <w:rPr>
          <w:rFonts w:hint="eastAsia"/>
        </w:rPr>
        <w:t>95%。</w:t>
      </w:r>
    </w:p>
    <w:p>
      <w:r>
        <w:rPr>
          <w:rFonts w:hint="eastAsia"/>
        </w:rPr>
        <w:t xml:space="preserve">  </w:t>
      </w:r>
    </w:p>
    <w:p>
      <w:r>
        <w:rPr>
          <w:rFonts w:hint="eastAsia"/>
        </w:rPr>
        <w:t xml:space="preserve">    中东和北非地区受恐怖袭击影响最深，</w:t>
      </w:r>
      <w:del w:id="624" w:author="周虹宇" w:date="2018-09-07T20:47:00Z">
        <w:r>
          <w:rPr>
            <w:rFonts w:hint="eastAsia"/>
          </w:rPr>
          <w:delText>位于</w:delText>
        </w:r>
      </w:del>
      <w:r>
        <w:rPr>
          <w:rFonts w:hint="eastAsia"/>
        </w:rPr>
        <w:t>该地区</w:t>
      </w:r>
      <w:ins w:id="625" w:author="周虹宇" w:date="2018-09-07T20:47:00Z">
        <w:r>
          <w:rPr>
            <w:rFonts w:hint="eastAsia"/>
          </w:rPr>
          <w:t>排名最后的五</w:t>
        </w:r>
      </w:ins>
      <w:del w:id="626" w:author="周虹宇" w:date="2018-09-07T20:47:00Z">
        <w:r>
          <w:rPr>
            <w:rFonts w:hint="eastAsia"/>
          </w:rPr>
          <w:delText>底部的五</w:delText>
        </w:r>
      </w:del>
      <w:r>
        <w:rPr>
          <w:rFonts w:hint="eastAsia"/>
        </w:rPr>
        <w:t>个国家都排在</w:t>
      </w:r>
      <w:ins w:id="627" w:author="周虹宇" w:date="2018-09-07T20:48:00Z">
        <w:r>
          <w:rPr>
            <w:rFonts w:hint="eastAsia"/>
          </w:rPr>
          <w:t>了</w:t>
        </w:r>
      </w:ins>
      <w:r>
        <w:t>GTI</w:t>
      </w:r>
      <w:r>
        <w:rPr>
          <w:rFonts w:hint="eastAsia"/>
        </w:rPr>
        <w:t>前十</w:t>
      </w:r>
      <w:ins w:id="628" w:author="周虹宇 [2]" w:date="2018-09-14T07:54:07Z">
        <w:r>
          <w:rPr>
            <w:rFonts w:hint="eastAsia"/>
            <w:lang w:val="en-US" w:eastAsia="zh-CN"/>
          </w:rPr>
          <w:t>的</w:t>
        </w:r>
      </w:ins>
      <w:ins w:id="629" w:author="周虹宇 [2]" w:date="2018-09-14T07:54:10Z">
        <w:r>
          <w:rPr>
            <w:rFonts w:hint="eastAsia"/>
            <w:lang w:val="en-US" w:eastAsia="zh-CN"/>
          </w:rPr>
          <w:t>位置</w:t>
        </w:r>
      </w:ins>
      <w:del w:id="630" w:author="周虹宇" w:date="2018-09-07T20:48:00Z">
        <w:r>
          <w:rPr>
            <w:rFonts w:hint="eastAsia"/>
          </w:rPr>
          <w:delText>之列</w:delText>
        </w:r>
      </w:del>
      <w:r>
        <w:rPr>
          <w:rFonts w:hint="eastAsia"/>
        </w:rPr>
        <w:t>。该地区2015年恐怖袭击数量</w:t>
      </w:r>
      <w:ins w:id="631" w:author="周虹宇" w:date="2018-09-07T20:48:00Z">
        <w:r>
          <w:rPr>
            <w:rFonts w:hint="eastAsia"/>
          </w:rPr>
          <w:t>和因其</w:t>
        </w:r>
      </w:ins>
      <w:del w:id="632" w:author="周虹宇" w:date="2018-09-07T20:48:00Z">
        <w:r>
          <w:rPr>
            <w:rFonts w:hint="eastAsia"/>
          </w:rPr>
          <w:delText>及</w:delText>
        </w:r>
      </w:del>
      <w:ins w:id="633" w:author="周虹宇" w:date="2018-09-07T20:48:00Z">
        <w:r>
          <w:rPr>
            <w:rFonts w:hint="eastAsia"/>
          </w:rPr>
          <w:t>造成的</w:t>
        </w:r>
      </w:ins>
      <w:del w:id="634" w:author="周虹宇" w:date="2018-09-07T20:48:00Z">
        <w:r>
          <w:rPr>
            <w:rFonts w:hint="eastAsia"/>
          </w:rPr>
          <w:delText>因之</w:delText>
        </w:r>
      </w:del>
      <w:r>
        <w:rPr>
          <w:rFonts w:hint="eastAsia"/>
        </w:rPr>
        <w:t>死亡人数也是最多的，换句话说，2015年恐怖袭击死亡人数的44%都发生在中东和北非地区。</w:t>
      </w:r>
      <w:ins w:id="635" w:author="周虹宇" w:date="2018-09-07T20:49:00Z">
        <w:r>
          <w:rPr>
            <w:rFonts w:hint="eastAsia"/>
          </w:rPr>
          <w:t>其中</w:t>
        </w:r>
      </w:ins>
      <w:del w:id="636" w:author="周虹宇" w:date="2018-09-07T20:49:00Z">
        <w:r>
          <w:rPr>
            <w:rFonts w:hint="eastAsia"/>
          </w:rPr>
          <w:delText>70%以上</w:delText>
        </w:r>
      </w:del>
      <w:r>
        <w:rPr>
          <w:rFonts w:hint="eastAsia"/>
        </w:rPr>
        <w:t>发生在中东和北非地区的恐怖袭击</w:t>
      </w:r>
      <w:ins w:id="637" w:author="周虹宇" w:date="2018-09-07T20:49:00Z">
        <w:r>
          <w:rPr>
            <w:rFonts w:hint="eastAsia"/>
          </w:rPr>
          <w:t>超过70%</w:t>
        </w:r>
      </w:ins>
      <w:r>
        <w:rPr>
          <w:rFonts w:hint="eastAsia"/>
        </w:rPr>
        <w:t>都使用了炸弹。然而，尽管2015年爆炸袭击起数降低</w:t>
      </w:r>
      <w:ins w:id="638" w:author="周虹宇" w:date="2018-09-07T20:49:00Z">
        <w:r>
          <w:rPr>
            <w:rFonts w:hint="eastAsia"/>
          </w:rPr>
          <w:t>了</w:t>
        </w:r>
      </w:ins>
      <w:r>
        <w:rPr>
          <w:rFonts w:hint="eastAsia"/>
        </w:rPr>
        <w:t>16%，但</w:t>
      </w:r>
      <w:ins w:id="639" w:author="周虹宇" w:date="2018-09-07T20:54:00Z">
        <w:r>
          <w:rPr>
            <w:rFonts w:hint="eastAsia"/>
          </w:rPr>
          <w:t>致死率</w:t>
        </w:r>
      </w:ins>
      <w:del w:id="640" w:author="周虹宇" w:date="2018-09-07T20:54:00Z">
        <w:r>
          <w:rPr>
            <w:rFonts w:hint="eastAsia"/>
          </w:rPr>
          <w:delText>死亡人数</w:delText>
        </w:r>
      </w:del>
      <w:r>
        <w:rPr>
          <w:rFonts w:hint="eastAsia"/>
        </w:rPr>
        <w:t>却增加了20%。这也反映出恐怖组织更能</w:t>
      </w:r>
      <w:ins w:id="641" w:author="周虹宇" w:date="2018-09-07T20:55:00Z">
        <w:r>
          <w:rPr>
            <w:rFonts w:hint="eastAsia"/>
          </w:rPr>
          <w:t>有效使用</w:t>
        </w:r>
      </w:ins>
      <w:del w:id="642" w:author="周虹宇" w:date="2018-09-07T20:55:00Z">
        <w:r>
          <w:rPr>
            <w:rFonts w:hint="eastAsia"/>
          </w:rPr>
          <w:delText>充分发挥</w:delText>
        </w:r>
      </w:del>
      <w:r>
        <w:rPr>
          <w:rFonts w:hint="eastAsia"/>
        </w:rPr>
        <w:t>炸弹</w:t>
      </w:r>
      <w:del w:id="643" w:author="周虹宇" w:date="2018-09-07T20:55:00Z">
        <w:r>
          <w:rPr>
            <w:rFonts w:hint="eastAsia"/>
          </w:rPr>
          <w:delText>的效能</w:delText>
        </w:r>
      </w:del>
      <w:r>
        <w:rPr>
          <w:rFonts w:hint="eastAsia"/>
        </w:rPr>
        <w:t>，并采用有效</w:t>
      </w:r>
      <w:ins w:id="644" w:author="周虹宇" w:date="2018-09-07T20:56:00Z">
        <w:r>
          <w:rPr>
            <w:rFonts w:hint="eastAsia"/>
          </w:rPr>
          <w:t>策</w:t>
        </w:r>
      </w:ins>
      <w:del w:id="645" w:author="周虹宇" w:date="2018-09-07T20:56:00Z">
        <w:r>
          <w:rPr>
            <w:rFonts w:hint="eastAsia"/>
          </w:rPr>
          <w:delText>战</w:delText>
        </w:r>
      </w:del>
      <w:r>
        <w:rPr>
          <w:rFonts w:hint="eastAsia"/>
        </w:rPr>
        <w:t>略，将死亡率最大化。2015年中东和北非地区规模次之的恐怖袭击为武装突袭及人质绑架，共造成近3000人丧生，占全球</w:t>
      </w:r>
      <w:del w:id="646" w:author="周虹宇" w:date="2018-09-07T20:57:00Z">
        <w:r>
          <w:rPr>
            <w:rFonts w:hint="eastAsia"/>
          </w:rPr>
          <w:delText>总</w:delText>
        </w:r>
      </w:del>
      <w:r>
        <w:rPr>
          <w:rFonts w:hint="eastAsia"/>
        </w:rPr>
        <w:t>恐怖袭击</w:t>
      </w:r>
      <w:ins w:id="647" w:author="周虹宇" w:date="2018-09-07T20:57:00Z">
        <w:r>
          <w:rPr>
            <w:rFonts w:hint="eastAsia"/>
          </w:rPr>
          <w:t>总</w:t>
        </w:r>
      </w:ins>
      <w:r>
        <w:rPr>
          <w:rFonts w:hint="eastAsia"/>
        </w:rPr>
        <w:t>死亡人数</w:t>
      </w:r>
      <w:ins w:id="648" w:author="周虹宇" w:date="2018-09-07T20:57:00Z">
        <w:r>
          <w:rPr>
            <w:rFonts w:hint="eastAsia"/>
          </w:rPr>
          <w:t>的</w:t>
        </w:r>
      </w:ins>
      <w:r>
        <w:rPr>
          <w:rFonts w:hint="eastAsia"/>
        </w:rPr>
        <w:t>22%。</w:t>
      </w:r>
    </w:p>
    <w:p/>
    <w:p>
      <w:r>
        <w:rPr>
          <w:rFonts w:hint="eastAsia"/>
        </w:rPr>
        <w:t xml:space="preserve">    2015年受恐怖主义影响</w:t>
      </w:r>
      <w:ins w:id="649" w:author="周虹宇" w:date="2018-09-07T20:58:00Z">
        <w:r>
          <w:rPr>
            <w:rFonts w:hint="eastAsia"/>
          </w:rPr>
          <w:t>程度排名第二</w:t>
        </w:r>
      </w:ins>
      <w:del w:id="650" w:author="周虹宇" w:date="2018-09-07T20:58:00Z">
        <w:r>
          <w:rPr>
            <w:rFonts w:hint="eastAsia"/>
          </w:rPr>
          <w:delText>其次的</w:delText>
        </w:r>
      </w:del>
      <w:ins w:id="651" w:author="周虹宇" w:date="2018-09-07T20:58:00Z">
        <w:r>
          <w:rPr>
            <w:rFonts w:hint="eastAsia"/>
          </w:rPr>
          <w:t>的</w:t>
        </w:r>
      </w:ins>
      <w:del w:id="652" w:author="周虹宇" w:date="2018-09-07T20:59:00Z">
        <w:r>
          <w:rPr>
            <w:rFonts w:hint="eastAsia"/>
          </w:rPr>
          <w:delText>就</w:delText>
        </w:r>
      </w:del>
      <w:r>
        <w:rPr>
          <w:rFonts w:hint="eastAsia"/>
        </w:rPr>
        <w:t>是南亚地区，该地区阿富汗、巴基斯坦、印度受影响程度均居</w:t>
      </w:r>
      <w:r>
        <w:t>GTI</w:t>
      </w:r>
      <w:r>
        <w:rPr>
          <w:rFonts w:hint="eastAsia"/>
        </w:rPr>
        <w:t>前十。南亚地区恐怖袭击数量全球第二，恐怖袭击死亡人数列于第三。相比2014年，2015年该地区恐怖袭击数量下降7%，但死亡人数</w:t>
      </w:r>
      <w:del w:id="653" w:author="周虹宇" w:date="2018-09-07T21:00:00Z">
        <w:r>
          <w:rPr>
            <w:rFonts w:hint="eastAsia"/>
          </w:rPr>
          <w:delText>却</w:delText>
        </w:r>
      </w:del>
      <w:r>
        <w:rPr>
          <w:rFonts w:hint="eastAsia"/>
        </w:rPr>
        <w:t>增长1%。在南亚地区，51%的恐怖袭击使用炸弹，32%使用枪炮，且大多数恐怖袭击针对</w:t>
      </w:r>
      <w:ins w:id="654" w:author="周虹宇" w:date="2018-09-07T21:01:00Z">
        <w:r>
          <w:rPr>
            <w:rFonts w:hint="eastAsia"/>
          </w:rPr>
          <w:t>的</w:t>
        </w:r>
      </w:ins>
      <w:r>
        <w:rPr>
          <w:rFonts w:hint="eastAsia"/>
        </w:rPr>
        <w:t>目标为警察，这也部分说明了该地区恐怖袭击死亡人数的增长方式。</w:t>
      </w:r>
    </w:p>
    <w:p/>
    <w:p>
      <w:r>
        <w:rPr>
          <w:rFonts w:hint="eastAsia"/>
        </w:rPr>
        <w:t xml:space="preserve">    全球范围内，非洲撒哈拉沙漠以南地区</w:t>
      </w:r>
      <w:ins w:id="655" w:author="周虹宇" w:date="2018-09-07T21:03:00Z">
        <w:r>
          <w:rPr>
            <w:rFonts w:hint="eastAsia"/>
          </w:rPr>
          <w:t>在</w:t>
        </w:r>
      </w:ins>
      <w:r>
        <w:rPr>
          <w:rFonts w:hint="eastAsia"/>
        </w:rPr>
        <w:t>2015年恐怖袭击死亡人数下降最为显著，相比2014年，该地区中非共和国、尼日利亚、南苏丹</w:t>
      </w:r>
      <w:ins w:id="656" w:author="周虹宇" w:date="2018-09-07T21:03:00Z">
        <w:r>
          <w:rPr>
            <w:rFonts w:hint="eastAsia"/>
          </w:rPr>
          <w:t>的</w:t>
        </w:r>
      </w:ins>
      <w:r>
        <w:rPr>
          <w:rFonts w:hint="eastAsia"/>
        </w:rPr>
        <w:t>恐怖袭击死亡人数降低，</w:t>
      </w:r>
      <w:del w:id="657" w:author="周虹宇" w:date="2018-09-07T21:04:00Z">
        <w:r>
          <w:rPr>
            <w:rFonts w:hint="eastAsia"/>
          </w:rPr>
          <w:delText>总</w:delText>
        </w:r>
      </w:del>
      <w:r>
        <w:rPr>
          <w:rFonts w:hint="eastAsia"/>
        </w:rPr>
        <w:t>死亡人数</w:t>
      </w:r>
      <w:ins w:id="658" w:author="周虹宇" w:date="2018-09-07T21:04:00Z">
        <w:r>
          <w:rPr>
            <w:rFonts w:hint="eastAsia"/>
          </w:rPr>
          <w:t>共</w:t>
        </w:r>
      </w:ins>
      <w:r>
        <w:rPr>
          <w:rFonts w:hint="eastAsia"/>
        </w:rPr>
        <w:t>减少2817人。该地区大多数恐怖袭击使用</w:t>
      </w:r>
      <w:ins w:id="659" w:author="周虹宇" w:date="2018-09-07T21:05:00Z">
        <w:r>
          <w:rPr>
            <w:rFonts w:hint="eastAsia"/>
          </w:rPr>
          <w:t>轻武器</w:t>
        </w:r>
      </w:ins>
      <w:del w:id="660" w:author="周虹宇" w:date="2018-09-07T21:05:00Z">
        <w:r>
          <w:rPr>
            <w:rFonts w:hint="eastAsia"/>
          </w:rPr>
          <w:delText>枪火</w:delText>
        </w:r>
      </w:del>
      <w:r>
        <w:rPr>
          <w:rFonts w:hint="eastAsia"/>
        </w:rPr>
        <w:t>，而炸弹则使用相对较少。</w:t>
      </w:r>
    </w:p>
    <w:p/>
    <w:p>
      <w:r>
        <w:rPr>
          <w:rFonts w:hint="eastAsia"/>
        </w:rPr>
        <w:t xml:space="preserve">    亚太地区2015年恐怖袭击数量占全球总数的7%，</w:t>
      </w:r>
      <w:del w:id="661" w:author="周虹宇" w:date="2018-09-07T21:06:00Z">
        <w:r>
          <w:rPr>
            <w:rFonts w:hint="eastAsia"/>
          </w:rPr>
          <w:delText>因之</w:delText>
        </w:r>
      </w:del>
      <w:r>
        <w:rPr>
          <w:rFonts w:hint="eastAsia"/>
        </w:rPr>
        <w:t>死亡人数</w:t>
      </w:r>
      <w:del w:id="662" w:author="周虹宇" w:date="2018-09-07T21:06:00Z">
        <w:r>
          <w:rPr>
            <w:rFonts w:hint="eastAsia"/>
          </w:rPr>
          <w:delText>则</w:delText>
        </w:r>
      </w:del>
      <w:r>
        <w:rPr>
          <w:rFonts w:hint="eastAsia"/>
        </w:rPr>
        <w:t>占2%。该地区大多数恐怖袭击都与当地政治目标有关，而且通常不会造成人员死亡。自2000年来亚太地区就有大约200个活跃的恐怖组织，76%的恐怖组织所发动的恐怖袭击无一人丧生。</w:t>
      </w:r>
      <w:ins w:id="663" w:author="周虹宇" w:date="2018-09-07T21:07:00Z">
        <w:r>
          <w:rPr>
            <w:rFonts w:hint="eastAsia"/>
          </w:rPr>
          <w:t>这种</w:t>
        </w:r>
      </w:ins>
      <w:del w:id="664" w:author="周虹宇" w:date="2018-09-07T21:07:00Z">
        <w:r>
          <w:rPr>
            <w:rFonts w:hint="eastAsia"/>
          </w:rPr>
          <w:delText>该</w:delText>
        </w:r>
      </w:del>
      <w:r>
        <w:rPr>
          <w:rFonts w:hint="eastAsia"/>
        </w:rPr>
        <w:t>不以杀人为目标的恐怖袭击</w:t>
      </w:r>
      <w:ins w:id="665" w:author="周虹宇" w:date="2018-09-07T21:07:00Z">
        <w:r>
          <w:rPr>
            <w:rFonts w:hint="eastAsia"/>
          </w:rPr>
          <w:t>方式</w:t>
        </w:r>
      </w:ins>
      <w:r>
        <w:rPr>
          <w:rFonts w:hint="eastAsia"/>
        </w:rPr>
        <w:t>在亚太地区最为普遍。</w:t>
      </w:r>
    </w:p>
    <w:p/>
    <w:p>
      <w:r>
        <w:rPr>
          <w:rFonts w:hint="eastAsia"/>
        </w:rPr>
        <w:t xml:space="preserve">    中亚地区、加勒比海及北美地区2015年恐怖袭击数量皆有小幅度提升，恐怖袭击死亡人数分别增长2%和5%。北美地区（美国及加拿大）2015年共遭遇12起恐怖袭击，40人死亡。欧洲2015年受恐怖主义影响有大幅度上升，</w:t>
      </w:r>
      <w:ins w:id="666" w:author="周虹宇" w:date="2018-09-07T21:09:00Z">
        <w:r>
          <w:rPr>
            <w:rFonts w:hint="eastAsia"/>
          </w:rPr>
          <w:t>超过</w:t>
        </w:r>
      </w:ins>
      <w:r>
        <w:rPr>
          <w:rFonts w:hint="eastAsia"/>
        </w:rPr>
        <w:t>487</w:t>
      </w:r>
      <w:del w:id="667" w:author="周虹宇" w:date="2018-09-07T21:08:00Z">
        <w:r>
          <w:rPr>
            <w:rFonts w:hint="eastAsia"/>
          </w:rPr>
          <w:delText>余</w:delText>
        </w:r>
      </w:del>
      <w:r>
        <w:rPr>
          <w:rFonts w:hint="eastAsia"/>
        </w:rPr>
        <w:t>人因恐怖袭击死亡。</w:t>
      </w:r>
    </w:p>
    <w:p/>
    <w:p>
      <w:r>
        <w:rPr>
          <w:rFonts w:hint="eastAsia"/>
        </w:rPr>
        <w:t>袭击目标</w:t>
      </w:r>
    </w:p>
    <w:p>
      <w:r>
        <w:rPr>
          <w:rFonts w:hint="eastAsia"/>
        </w:rPr>
        <w:t xml:space="preserve">    图1.14显示，平民是最主要的袭击目标。由于尼日利亚“博科圣地”发动的恐怖袭击减少，因而相比2014年，该国2015年</w:t>
      </w:r>
      <w:ins w:id="668" w:author="周虹宇" w:date="2018-09-07T21:10:00Z">
        <w:r>
          <w:rPr>
            <w:rFonts w:hint="eastAsia"/>
          </w:rPr>
          <w:t>因</w:t>
        </w:r>
      </w:ins>
      <w:r>
        <w:rPr>
          <w:rFonts w:hint="eastAsia"/>
        </w:rPr>
        <w:t>恐怖袭击</w:t>
      </w:r>
      <w:ins w:id="669" w:author="周虹宇" w:date="2018-09-07T21:11:00Z">
        <w:r>
          <w:rPr>
            <w:rFonts w:hint="eastAsia"/>
          </w:rPr>
          <w:t>致</w:t>
        </w:r>
      </w:ins>
      <w:r>
        <w:rPr>
          <w:rFonts w:hint="eastAsia"/>
        </w:rPr>
        <w:t>平民死亡</w:t>
      </w:r>
      <w:ins w:id="670" w:author="周虹宇" w:date="2018-09-07T21:11:00Z">
        <w:r>
          <w:rPr>
            <w:rFonts w:hint="eastAsia"/>
          </w:rPr>
          <w:t>人数</w:t>
        </w:r>
      </w:ins>
      <w:r>
        <w:rPr>
          <w:rFonts w:hint="eastAsia"/>
        </w:rPr>
        <w:t>大约下降2800人，即降低19%。然而，尼日利亚2015年恐怖袭击死亡</w:t>
      </w:r>
      <w:ins w:id="671" w:author="周虹宇" w:date="2018-09-07T21:11:00Z">
        <w:r>
          <w:rPr>
            <w:rFonts w:hint="eastAsia"/>
          </w:rPr>
          <w:t>人数</w:t>
        </w:r>
      </w:ins>
      <w:r>
        <w:rPr>
          <w:rFonts w:hint="eastAsia"/>
        </w:rPr>
        <w:t>仍然高达12576人。</w:t>
      </w:r>
    </w:p>
    <w:p/>
    <w:p>
      <w:r>
        <w:rPr>
          <w:rFonts w:hint="eastAsia"/>
        </w:rPr>
        <w:t xml:space="preserve">    恐怖袭击数量下降速度不及死亡人数下降速度，这也就意味着针对平民的恐怖袭击致死率要更低。2015年针对平民的恐怖袭击数量下降4%，占所有种类恐怖袭击数量的43%。图1.15将2015年各恐怖袭击目标分门别类，</w:t>
      </w:r>
      <w:ins w:id="672" w:author="周虹宇" w:date="2018-09-07T21:14:00Z">
        <w:r>
          <w:rPr>
            <w:rFonts w:hint="eastAsia"/>
          </w:rPr>
          <w:t>并</w:t>
        </w:r>
      </w:ins>
      <w:r>
        <w:rPr>
          <w:rFonts w:hint="eastAsia"/>
        </w:rPr>
        <w:t>提供了2015全年各恐怖袭击目标死亡人数所占比例。</w:t>
      </w:r>
    </w:p>
    <w:p/>
    <w:p>
      <w:r>
        <w:rPr>
          <w:rFonts w:hint="eastAsia"/>
        </w:rPr>
        <w:t xml:space="preserve">    针对警察的恐怖袭击数量位居第二，同样也有所降低，2015年该类袭击减少500起，</w:t>
      </w:r>
      <w:del w:id="673" w:author="周虹宇" w:date="2018-09-07T21:14:00Z">
        <w:r>
          <w:rPr>
            <w:rFonts w:hint="eastAsia"/>
          </w:rPr>
          <w:delText>因之</w:delText>
        </w:r>
      </w:del>
      <w:r>
        <w:rPr>
          <w:rFonts w:hint="eastAsia"/>
        </w:rPr>
        <w:t>死亡人数也降低23%。以警察为目标的恐怖袭击与相应死亡人数</w:t>
      </w:r>
      <w:ins w:id="674" w:author="周虹宇" w:date="2018-09-07T21:15:00Z">
        <w:r>
          <w:rPr>
            <w:rFonts w:hint="eastAsia"/>
          </w:rPr>
          <w:t>下降的原因</w:t>
        </w:r>
      </w:ins>
      <w:del w:id="675" w:author="周虹宇" w:date="2018-09-07T21:14:00Z">
        <w:r>
          <w:rPr>
            <w:rFonts w:hint="eastAsia"/>
          </w:rPr>
          <w:delText>得以下降，</w:delText>
        </w:r>
      </w:del>
      <w:r>
        <w:rPr>
          <w:rFonts w:hint="eastAsia"/>
        </w:rPr>
        <w:t>是</w:t>
      </w:r>
      <w:del w:id="676" w:author="周虹宇" w:date="2018-09-07T21:15:00Z">
        <w:r>
          <w:rPr>
            <w:rFonts w:hint="eastAsia"/>
          </w:rPr>
          <w:delText>因为</w:delText>
        </w:r>
      </w:del>
      <w:r>
        <w:rPr>
          <w:rFonts w:hint="eastAsia"/>
        </w:rPr>
        <w:t>“伊斯兰国”减少了在伊拉克的恐怖袭击活动。然而，塔利班却增加了对警察的恐怖袭击，尽管</w:t>
      </w:r>
      <w:del w:id="677" w:author="周虹宇" w:date="2018-09-07T21:15:00Z">
        <w:r>
          <w:rPr>
            <w:rFonts w:hint="eastAsia"/>
          </w:rPr>
          <w:delText>这</w:delText>
        </w:r>
      </w:del>
      <w:r>
        <w:rPr>
          <w:rFonts w:hint="eastAsia"/>
        </w:rPr>
        <w:t>相比</w:t>
      </w:r>
      <w:ins w:id="678" w:author="周虹宇" w:date="2018-09-07T21:15:00Z">
        <w:r>
          <w:rPr>
            <w:rFonts w:hint="eastAsia"/>
          </w:rPr>
          <w:t>于</w:t>
        </w:r>
      </w:ins>
      <w:r>
        <w:rPr>
          <w:rFonts w:hint="eastAsia"/>
        </w:rPr>
        <w:t>“伊斯兰国”减少的恐怖袭击数量</w:t>
      </w:r>
      <w:ins w:id="679" w:author="周虹宇" w:date="2018-09-07T21:17:00Z">
        <w:r>
          <w:rPr>
            <w:rFonts w:hint="eastAsia"/>
          </w:rPr>
          <w:t>表现得</w:t>
        </w:r>
      </w:ins>
      <w:ins w:id="680" w:author="周虹宇" w:date="2018-09-07T21:16:00Z">
        <w:r>
          <w:rPr>
            <w:rFonts w:hint="eastAsia"/>
          </w:rPr>
          <w:t>微不足道</w:t>
        </w:r>
      </w:ins>
      <w:del w:id="681" w:author="周虹宇" w:date="2018-09-07T21:16:00Z">
        <w:r>
          <w:rPr>
            <w:rFonts w:hint="eastAsia"/>
          </w:rPr>
          <w:delText>微乎其微</w:delText>
        </w:r>
      </w:del>
      <w:r>
        <w:rPr>
          <w:rFonts w:hint="eastAsia"/>
        </w:rPr>
        <w:t>。塔利班</w:t>
      </w:r>
      <w:ins w:id="682" w:author="周虹宇" w:date="2018-09-07T21:17:00Z">
        <w:r>
          <w:rPr>
            <w:rFonts w:hint="eastAsia"/>
          </w:rPr>
          <w:t>在</w:t>
        </w:r>
      </w:ins>
      <w:r>
        <w:rPr>
          <w:rFonts w:hint="eastAsia"/>
        </w:rPr>
        <w:t>2014年针对警察的恐怖袭击相比2015年要多出35%，相比2013年，2014年警察</w:t>
      </w:r>
      <w:ins w:id="683" w:author="周虹宇" w:date="2018-09-07T21:18:00Z">
        <w:r>
          <w:rPr>
            <w:rFonts w:hint="eastAsia"/>
          </w:rPr>
          <w:t>的受</w:t>
        </w:r>
      </w:ins>
      <w:del w:id="684" w:author="周虹宇" w:date="2018-09-07T21:18:00Z">
        <w:r>
          <w:rPr>
            <w:rFonts w:hint="eastAsia"/>
          </w:rPr>
          <w:delText>因遭受</w:delText>
        </w:r>
      </w:del>
      <w:r>
        <w:rPr>
          <w:rFonts w:hint="eastAsia"/>
        </w:rPr>
        <w:t>恐怖袭击</w:t>
      </w:r>
      <w:ins w:id="685" w:author="周虹宇" w:date="2018-09-07T21:18:00Z">
        <w:r>
          <w:rPr>
            <w:rFonts w:hint="eastAsia"/>
          </w:rPr>
          <w:t>致死</w:t>
        </w:r>
      </w:ins>
      <w:del w:id="686" w:author="周虹宇" w:date="2018-09-07T21:18:00Z">
        <w:r>
          <w:rPr>
            <w:rFonts w:hint="eastAsia"/>
          </w:rPr>
          <w:delText>死亡</w:delText>
        </w:r>
      </w:del>
      <w:r>
        <w:rPr>
          <w:rFonts w:hint="eastAsia"/>
        </w:rPr>
        <w:t>人数也要多出22%，即共多出411人。</w:t>
      </w:r>
    </w:p>
    <w:p/>
    <w:p>
      <w:r>
        <w:rPr>
          <w:rFonts w:hint="eastAsia"/>
        </w:rPr>
        <w:t xml:space="preserve">    </w:t>
      </w:r>
      <w:del w:id="687" w:author="周虹宇" w:date="2018-09-07T21:19:00Z">
        <w:r>
          <w:rPr>
            <w:rFonts w:hint="eastAsia"/>
          </w:rPr>
          <w:delText>在</w:delText>
        </w:r>
      </w:del>
      <w:r>
        <w:rPr>
          <w:rFonts w:hint="eastAsia"/>
        </w:rPr>
        <w:t>针对普通公民的恐怖袭击数量减少</w:t>
      </w:r>
      <w:del w:id="688" w:author="周虹宇" w:date="2018-09-07T21:19:00Z">
        <w:r>
          <w:rPr>
            <w:rFonts w:hint="eastAsia"/>
          </w:rPr>
          <w:delText>的同时</w:delText>
        </w:r>
      </w:del>
      <w:r>
        <w:rPr>
          <w:rFonts w:hint="eastAsia"/>
        </w:rPr>
        <w:t>，针对军队及政府的恐怖袭击却有所增加。</w:t>
      </w:r>
    </w:p>
    <w:p/>
    <w:p>
      <w:r>
        <w:rPr>
          <w:rFonts w:hint="eastAsia"/>
        </w:rPr>
        <w:t xml:space="preserve">    </w:t>
      </w:r>
      <w:ins w:id="689" w:author="周虹宇" w:date="2018-09-07T21:25:00Z">
        <w:r>
          <w:rPr>
            <w:rFonts w:hint="eastAsia"/>
          </w:rPr>
          <w:t>在死亡人数排行中，</w:t>
        </w:r>
      </w:ins>
      <w:r>
        <w:rPr>
          <w:rFonts w:hint="eastAsia"/>
        </w:rPr>
        <w:t>以军队为目标的恐怖袭击</w:t>
      </w:r>
      <w:del w:id="690" w:author="周虹宇" w:date="2018-09-07T21:24:00Z">
        <w:r>
          <w:rPr>
            <w:rFonts w:hint="eastAsia"/>
          </w:rPr>
          <w:delText>数量</w:delText>
        </w:r>
      </w:del>
      <w:r>
        <w:rPr>
          <w:rFonts w:hint="eastAsia"/>
        </w:rPr>
        <w:t>排名第三，位列普通公民、警察之后。军队因恐怖袭击</w:t>
      </w:r>
      <w:ins w:id="691" w:author="周虹宇" w:date="2018-09-07T21:19:00Z">
        <w:r>
          <w:rPr>
            <w:rFonts w:hint="eastAsia"/>
          </w:rPr>
          <w:t>致死人数</w:t>
        </w:r>
      </w:ins>
      <w:del w:id="692" w:author="周虹宇" w:date="2018-09-07T21:19:00Z">
        <w:r>
          <w:rPr>
            <w:rFonts w:hint="eastAsia"/>
          </w:rPr>
          <w:delText>死亡</w:delText>
        </w:r>
      </w:del>
      <w:r>
        <w:rPr>
          <w:rFonts w:hint="eastAsia"/>
        </w:rPr>
        <w:t>相比2014年的2520人上涨</w:t>
      </w:r>
      <w:ins w:id="693" w:author="周虹宇" w:date="2018-09-07T21:19:00Z">
        <w:r>
          <w:rPr>
            <w:rFonts w:hint="eastAsia"/>
          </w:rPr>
          <w:t>了</w:t>
        </w:r>
      </w:ins>
      <w:r>
        <w:rPr>
          <w:rFonts w:hint="eastAsia"/>
        </w:rPr>
        <w:t>54%，2015年共有3885位军人因恐怖袭击丧生，主要由塔利班造成。2015年以军队为目标的恐怖袭击方式中，四分之三</w:t>
      </w:r>
      <w:del w:id="694" w:author="周虹宇" w:date="2018-09-07T21:21:00Z">
        <w:r>
          <w:rPr>
            <w:rFonts w:hint="eastAsia"/>
          </w:rPr>
          <w:delText>均</w:delText>
        </w:r>
      </w:del>
      <w:r>
        <w:rPr>
          <w:rFonts w:hint="eastAsia"/>
        </w:rPr>
        <w:t>为自杀式袭击，</w:t>
      </w:r>
      <w:ins w:id="695" w:author="周虹宇" w:date="2018-09-07T21:22:00Z">
        <w:r>
          <w:rPr>
            <w:rFonts w:hint="eastAsia"/>
          </w:rPr>
          <w:t>过半以上的军人死亡都是由</w:t>
        </w:r>
      </w:ins>
      <w:del w:id="696" w:author="周虹宇" w:date="2018-09-07T21:21:00Z">
        <w:r>
          <w:rPr>
            <w:rFonts w:hint="eastAsia"/>
          </w:rPr>
          <w:delText>一半以上的军人死亡都由</w:delText>
        </w:r>
      </w:del>
      <w:r>
        <w:rPr>
          <w:rFonts w:hint="eastAsia"/>
        </w:rPr>
        <w:t>爆炸袭击造成。即便一眼判断袭击究竟是军事行为还是恐怖活动有一定困难，但放在具体实例中，还是很容易分清孰为军事袭击，何为恐怖袭击，比如，违反国际人道主义法的袭击行为必定为恐怖袭击。针对军事医院、或军事检查站的袭击也是如此。</w:t>
      </w:r>
    </w:p>
    <w:p/>
    <w:p>
      <w:r>
        <w:rPr>
          <w:rFonts w:hint="eastAsia"/>
        </w:rPr>
        <w:t xml:space="preserve">    </w:t>
      </w:r>
      <w:ins w:id="697" w:author="周虹宇" w:date="2018-09-07T21:25:00Z">
        <w:r>
          <w:rPr>
            <w:rFonts w:hint="eastAsia"/>
          </w:rPr>
          <w:t>在恐怖袭击数量中，</w:t>
        </w:r>
      </w:ins>
      <w:r>
        <w:rPr>
          <w:rFonts w:hint="eastAsia"/>
        </w:rPr>
        <w:t>针对政府的</w:t>
      </w:r>
      <w:del w:id="698" w:author="周虹宇" w:date="2018-09-07T21:26:00Z">
        <w:r>
          <w:rPr>
            <w:rFonts w:hint="eastAsia"/>
          </w:rPr>
          <w:delText>恐怖</w:delText>
        </w:r>
      </w:del>
      <w:r>
        <w:rPr>
          <w:rFonts w:hint="eastAsia"/>
        </w:rPr>
        <w:t>袭击</w:t>
      </w:r>
      <w:del w:id="699" w:author="周虹宇" w:date="2018-09-07T21:26:00Z">
        <w:r>
          <w:rPr>
            <w:rFonts w:hint="eastAsia"/>
          </w:rPr>
          <w:delText>数量</w:delText>
        </w:r>
      </w:del>
      <w:r>
        <w:rPr>
          <w:rFonts w:hint="eastAsia"/>
        </w:rPr>
        <w:t>位居第</w:t>
      </w:r>
      <w:ins w:id="700" w:author="周虹宇" w:date="2018-09-07T21:24:00Z">
        <w:r>
          <w:rPr>
            <w:rFonts w:hint="eastAsia"/>
          </w:rPr>
          <w:t>三</w:t>
        </w:r>
      </w:ins>
      <w:del w:id="701" w:author="周虹宇" w:date="2018-09-07T21:24:00Z">
        <w:r>
          <w:rPr>
            <w:rFonts w:hint="eastAsia"/>
          </w:rPr>
          <w:delText>四</w:delText>
        </w:r>
      </w:del>
      <w:r>
        <w:rPr>
          <w:rFonts w:hint="eastAsia"/>
        </w:rPr>
        <w:t>，相比2015年，此类恐怖袭击已下降400起，然而，所</w:t>
      </w:r>
      <w:ins w:id="702" w:author="周虹宇" w:date="2018-09-07T21:26:00Z">
        <w:r>
          <w:rPr>
            <w:rFonts w:hint="eastAsia"/>
          </w:rPr>
          <w:t>导致的</w:t>
        </w:r>
      </w:ins>
      <w:del w:id="703" w:author="周虹宇" w:date="2018-09-07T21:26:00Z">
        <w:r>
          <w:rPr>
            <w:rFonts w:hint="eastAsia"/>
          </w:rPr>
          <w:delText>致</w:delText>
        </w:r>
      </w:del>
      <w:r>
        <w:rPr>
          <w:rFonts w:hint="eastAsia"/>
        </w:rPr>
        <w:t>死亡人数却上升8%，可见以政府为目标的恐怖袭击致死率有所增加。2014年以政府为目标的恐怖袭击致死1804人，而到2015年，以政府为目标的恐怖袭击死亡就超过了1950人。该类恐怖袭击具体目标为政府建筑、各政党举办的重大事件、政府雇员（如法官、政治家</w:t>
      </w:r>
      <w:del w:id="704" w:author="周虹宇" w:date="2018-09-07T21:27:00Z">
        <w:r>
          <w:rPr>
            <w:rFonts w:hint="eastAsia"/>
          </w:rPr>
          <w:delText>、</w:delText>
        </w:r>
      </w:del>
      <w:r>
        <w:rPr>
          <w:rFonts w:hint="eastAsia"/>
        </w:rPr>
        <w:t>及公务员）。大多数针对政府的恐怖袭击发生在阿富汗、伊拉克、菲律宾、巴基斯坦、印度。</w:t>
      </w:r>
    </w:p>
    <w:p/>
    <w:p>
      <w:r>
        <w:rPr>
          <w:rFonts w:hint="eastAsia"/>
        </w:rPr>
        <w:t xml:space="preserve">    相比2014年，2015年以企业、政治人物或宗教组织为目标的恐怖袭击</w:t>
      </w:r>
      <w:ins w:id="705" w:author="周虹宇" w:date="2018-09-07T21:27:00Z">
        <w:r>
          <w:rPr>
            <w:rFonts w:hint="eastAsia"/>
          </w:rPr>
          <w:t>致死</w:t>
        </w:r>
      </w:ins>
      <w:del w:id="706" w:author="周虹宇" w:date="2018-09-07T21:27:00Z">
        <w:r>
          <w:rPr>
            <w:rFonts w:hint="eastAsia"/>
          </w:rPr>
          <w:delText>死亡</w:delText>
        </w:r>
      </w:del>
      <w:r>
        <w:rPr>
          <w:rFonts w:hint="eastAsia"/>
        </w:rPr>
        <w:t>人数相近，分别有大约2000人和1100人丧生。2015年针对企业的恐怖袭击死亡人数占总数7%，</w:t>
      </w:r>
      <w:ins w:id="707" w:author="周虹宇" w:date="2018-09-07T21:28:00Z">
        <w:r>
          <w:rPr>
            <w:rFonts w:hint="eastAsia"/>
          </w:rPr>
          <w:t>针对</w:t>
        </w:r>
      </w:ins>
      <w:r>
        <w:rPr>
          <w:rFonts w:hint="eastAsia"/>
        </w:rPr>
        <w:t>宗教人物或宗教组织的恐怖袭击数量</w:t>
      </w:r>
      <w:ins w:id="708" w:author="周虹宇" w:date="2018-09-07T21:29:00Z">
        <w:r>
          <w:rPr>
            <w:rFonts w:hint="eastAsia"/>
          </w:rPr>
          <w:t>和</w:t>
        </w:r>
      </w:ins>
      <w:del w:id="709" w:author="周虹宇" w:date="2018-09-07T21:29:00Z">
        <w:r>
          <w:rPr>
            <w:rFonts w:hint="eastAsia"/>
          </w:rPr>
          <w:delText>及</w:delText>
        </w:r>
      </w:del>
      <w:r>
        <w:rPr>
          <w:rFonts w:hint="eastAsia"/>
        </w:rPr>
        <w:t>致死人数分别占总数的3%</w:t>
      </w:r>
      <w:ins w:id="710" w:author="周虹宇" w:date="2018-09-07T21:29:00Z">
        <w:r>
          <w:rPr>
            <w:rFonts w:hint="eastAsia"/>
          </w:rPr>
          <w:t>和</w:t>
        </w:r>
      </w:ins>
      <w:del w:id="711" w:author="周虹宇" w:date="2018-09-07T21:29:00Z">
        <w:r>
          <w:rPr>
            <w:rFonts w:hint="eastAsia"/>
          </w:rPr>
          <w:delText>及</w:delText>
        </w:r>
      </w:del>
      <w:r>
        <w:rPr>
          <w:rFonts w:hint="eastAsia"/>
        </w:rPr>
        <w:t>4%。自杀式爆炸袭击死亡人数占总数60%。2015年，</w:t>
      </w:r>
      <w:ins w:id="712" w:author="周虹宇" w:date="2018-09-07T21:29:00Z">
        <w:r>
          <w:rPr>
            <w:rFonts w:hint="eastAsia"/>
          </w:rPr>
          <w:t>有</w:t>
        </w:r>
      </w:ins>
      <w:del w:id="713" w:author="周虹宇" w:date="2018-09-07T21:29:00Z">
        <w:r>
          <w:rPr>
            <w:rFonts w:hint="eastAsia"/>
          </w:rPr>
          <w:delText>共</w:delText>
        </w:r>
      </w:del>
      <w:r>
        <w:rPr>
          <w:rFonts w:hint="eastAsia"/>
        </w:rPr>
        <w:t>九个国家遭受</w:t>
      </w:r>
      <w:ins w:id="714" w:author="周虹宇" w:date="2018-09-07T21:30:00Z">
        <w:r>
          <w:rPr>
            <w:rFonts w:hint="eastAsia"/>
          </w:rPr>
          <w:t>到</w:t>
        </w:r>
      </w:ins>
      <w:del w:id="715" w:author="周虹宇" w:date="2018-09-07T21:30:00Z">
        <w:r>
          <w:rPr>
            <w:rFonts w:hint="eastAsia"/>
          </w:rPr>
          <w:delText>了</w:delText>
        </w:r>
      </w:del>
      <w:r>
        <w:rPr>
          <w:rFonts w:hint="eastAsia"/>
        </w:rPr>
        <w:t>至少39起发生在清真寺的自杀式爆炸袭击，</w:t>
      </w:r>
      <w:ins w:id="716" w:author="周虹宇" w:date="2018-09-07T21:29:00Z">
        <w:r>
          <w:rPr>
            <w:rFonts w:hint="eastAsia"/>
          </w:rPr>
          <w:t>造成</w:t>
        </w:r>
      </w:ins>
      <w:del w:id="717" w:author="周虹宇" w:date="2018-09-07T21:29:00Z">
        <w:r>
          <w:rPr>
            <w:rFonts w:hint="eastAsia"/>
          </w:rPr>
          <w:delText>导致</w:delText>
        </w:r>
      </w:del>
      <w:r>
        <w:rPr>
          <w:rFonts w:hint="eastAsia"/>
        </w:rPr>
        <w:t>493人死亡。</w:t>
      </w:r>
    </w:p>
    <w:p/>
    <w:p/>
    <w:p/>
    <w:p>
      <w:ins w:id="718" w:author="于 子沁" w:date="2018-09-12T10:03:00Z">
        <w:r>
          <w:rPr/>
          <w:drawing>
            <wp:inline distT="0" distB="0" distL="0" distR="0">
              <wp:extent cx="5012055" cy="577469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a:xfrm>
                        <a:off x="0" y="0"/>
                        <a:ext cx="5029011" cy="5793502"/>
                      </a:xfrm>
                      <a:prstGeom prst="rect">
                        <a:avLst/>
                      </a:prstGeom>
                      <a:noFill/>
                    </pic:spPr>
                  </pic:pic>
                </a:graphicData>
              </a:graphic>
            </wp:inline>
          </w:drawing>
        </w:r>
      </w:ins>
      <w:del w:id="720" w:author="于 子沁" w:date="2018-09-12T10:03:00Z">
        <w:r>
          <w:rPr/>
          <w:drawing>
            <wp:inline distT="0" distB="0" distL="0" distR="0">
              <wp:extent cx="5274310" cy="55892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grayscl/>
                        <a:extLst>
                          <a:ext uri="{28A0092B-C50C-407E-A947-70E740481C1C}">
                            <a14:useLocalDpi xmlns:a14="http://schemas.microsoft.com/office/drawing/2010/main" val="0"/>
                          </a:ext>
                        </a:extLst>
                      </a:blip>
                      <a:stretch>
                        <a:fillRect/>
                      </a:stretch>
                    </pic:blipFill>
                    <pic:spPr>
                      <a:xfrm>
                        <a:off x="0" y="0"/>
                        <a:ext cx="5274310" cy="5589270"/>
                      </a:xfrm>
                      <a:prstGeom prst="rect">
                        <a:avLst/>
                      </a:prstGeom>
                    </pic:spPr>
                  </pic:pic>
                </a:graphicData>
              </a:graphic>
            </wp:inline>
          </w:drawing>
        </w:r>
      </w:del>
    </w:p>
    <w:p/>
    <w:p>
      <w:ins w:id="722" w:author="于 子沁" w:date="2018-09-12T10:13:00Z">
        <w:r>
          <w:rPr/>
          <w:drawing>
            <wp:inline distT="0" distB="0" distL="0" distR="0">
              <wp:extent cx="5467350" cy="40227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a:xfrm>
                        <a:off x="0" y="0"/>
                        <a:ext cx="5482312" cy="4034140"/>
                      </a:xfrm>
                      <a:prstGeom prst="rect">
                        <a:avLst/>
                      </a:prstGeom>
                      <a:noFill/>
                    </pic:spPr>
                  </pic:pic>
                </a:graphicData>
              </a:graphic>
            </wp:inline>
          </w:drawing>
        </w:r>
      </w:ins>
      <w:del w:id="724" w:author="于 子沁" w:date="2018-09-12T10:14:00Z">
        <w:r>
          <w:rPr/>
          <w:drawing>
            <wp:inline distT="0" distB="0" distL="0" distR="0">
              <wp:extent cx="4892040" cy="3515360"/>
              <wp:effectExtent l="0" t="0" r="381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a:xfrm>
                        <a:off x="0" y="0"/>
                        <a:ext cx="4898636" cy="3520332"/>
                      </a:xfrm>
                      <a:prstGeom prst="rect">
                        <a:avLst/>
                      </a:prstGeom>
                    </pic:spPr>
                  </pic:pic>
                </a:graphicData>
              </a:graphic>
            </wp:inline>
          </w:drawing>
        </w:r>
      </w:del>
    </w:p>
    <w:p/>
    <w:p/>
    <w:p/>
    <w:p>
      <w:r>
        <w:drawing>
          <wp:inline distT="0" distB="0" distL="0" distR="0">
            <wp:extent cx="5274310" cy="36658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grayscl/>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inline>
        </w:drawing>
      </w:r>
    </w:p>
    <w:p/>
    <w:p>
      <w:r>
        <w:drawing>
          <wp:inline distT="0" distB="0" distL="0" distR="0">
            <wp:extent cx="5274310" cy="56851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a:off x="0" y="0"/>
                      <a:ext cx="5274310" cy="5685155"/>
                    </a:xfrm>
                    <a:prstGeom prst="rect">
                      <a:avLst/>
                    </a:prstGeom>
                  </pic:spPr>
                </pic:pic>
              </a:graphicData>
            </a:graphic>
          </wp:inline>
        </w:drawing>
      </w:r>
    </w:p>
    <w:p/>
    <w:p/>
    <w:p/>
    <w:p/>
    <w:p/>
    <w:p/>
    <w:p/>
    <w:p/>
    <w:p/>
    <w:p/>
    <w:p/>
    <w:p/>
    <w:p/>
    <w:p/>
    <w:p>
      <w:pPr>
        <w:pStyle w:val="3"/>
      </w:pPr>
      <w:r>
        <w:rPr>
          <w:rFonts w:hint="eastAsia"/>
        </w:rPr>
        <w:t>四、受恐怖主义影响最深的十个国家</w:t>
      </w:r>
    </w:p>
    <w:p/>
    <w:p>
      <w:r>
        <w:rPr>
          <w:rFonts w:hint="eastAsia"/>
        </w:rPr>
        <w:drawing>
          <wp:inline distT="0" distB="0" distL="0" distR="0">
            <wp:extent cx="5274310" cy="34645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grayscl/>
                      <a:extLst>
                        <a:ext uri="{28A0092B-C50C-407E-A947-70E740481C1C}">
                          <a14:useLocalDpi xmlns:a14="http://schemas.microsoft.com/office/drawing/2010/main" val="0"/>
                        </a:ext>
                      </a:extLst>
                    </a:blip>
                    <a:stretch>
                      <a:fillRect/>
                    </a:stretch>
                  </pic:blipFill>
                  <pic:spPr>
                    <a:xfrm>
                      <a:off x="0" y="0"/>
                      <a:ext cx="5274310" cy="3464560"/>
                    </a:xfrm>
                    <a:prstGeom prst="rect">
                      <a:avLst/>
                    </a:prstGeom>
                  </pic:spPr>
                </pic:pic>
              </a:graphicData>
            </a:graphic>
          </wp:inline>
        </w:drawing>
      </w:r>
    </w:p>
    <w:p/>
    <w:p>
      <w:r>
        <w:rPr>
          <w:rFonts w:hint="eastAsia"/>
        </w:rPr>
        <w:t xml:space="preserve">    2004年以来，伊拉克一直是受恐怖主义影响最深的国家之一。2003年，以美国为首的外部入侵助长了伊拉克国内恐怖主义的嚣张气焰，当年恐怖袭击死亡人数几乎是1998至2002年恐怖袭击死亡总人数的五倍之多。</w:t>
      </w:r>
    </w:p>
    <w:p/>
    <w:p>
      <w:r>
        <w:rPr>
          <w:rFonts w:hint="eastAsia"/>
        </w:rPr>
        <w:t xml:space="preserve">    2003-2015年间，有两个时段伊拉克恐怖袭击最为猛烈。</w:t>
      </w:r>
      <w:del w:id="726" w:author="周虹宇" w:date="2018-09-07T21:31:00Z">
        <w:r>
          <w:rPr>
            <w:rFonts w:hint="eastAsia"/>
          </w:rPr>
          <w:delText>其中之</w:delText>
        </w:r>
      </w:del>
      <w:r>
        <w:rPr>
          <w:rFonts w:hint="eastAsia"/>
        </w:rPr>
        <w:t>一为2003-2007年，这段时间内，随着美国入侵军队数量迅速上升，伊拉克恐怖袭击死亡人数也达到顶峰。</w:t>
      </w:r>
      <w:ins w:id="727" w:author="周虹宇" w:date="2018-09-07T21:31:00Z">
        <w:r>
          <w:rPr>
            <w:rFonts w:hint="eastAsia"/>
          </w:rPr>
          <w:t>另一个</w:t>
        </w:r>
      </w:ins>
      <w:del w:id="728" w:author="周虹宇" w:date="2018-09-07T21:31:00Z">
        <w:r>
          <w:rPr>
            <w:rFonts w:hint="eastAsia"/>
          </w:rPr>
          <w:delText>第二个</w:delText>
        </w:r>
      </w:del>
      <w:r>
        <w:rPr>
          <w:rFonts w:hint="eastAsia"/>
        </w:rPr>
        <w:t>时期则为2011年至今，此期间大多数恐怖袭击幕后</w:t>
      </w:r>
      <w:ins w:id="729" w:author="周虹宇" w:date="2018-09-07T21:31:00Z">
        <w:r>
          <w:rPr>
            <w:rFonts w:hint="eastAsia"/>
          </w:rPr>
          <w:t>操</w:t>
        </w:r>
      </w:ins>
      <w:del w:id="730" w:author="周虹宇" w:date="2018-09-07T21:31:00Z">
        <w:r>
          <w:rPr>
            <w:rFonts w:hint="eastAsia"/>
          </w:rPr>
          <w:delText>遭</w:delText>
        </w:r>
      </w:del>
      <w:r>
        <w:rPr>
          <w:rFonts w:hint="eastAsia"/>
        </w:rPr>
        <w:t>控者为伊斯兰国，而伊斯兰国得以发展起来的部分原因在于叙利亚内战。</w:t>
      </w:r>
    </w:p>
    <w:p/>
    <w:p>
      <w:r>
        <w:rPr>
          <w:rFonts w:hint="eastAsia"/>
        </w:rPr>
        <w:t xml:space="preserve">    自</w:t>
      </w:r>
      <w:ins w:id="731" w:author="周虹宇" w:date="2018-09-07T21:32:00Z">
        <w:r>
          <w:rPr>
            <w:rFonts w:hint="eastAsia"/>
          </w:rPr>
          <w:t>以</w:t>
        </w:r>
      </w:ins>
      <w:r>
        <w:rPr>
          <w:rFonts w:hint="eastAsia"/>
        </w:rPr>
        <w:t>美国为首的外来入侵开始起，40多个恐怖组织相继在伊拉克发动恐怖袭击，致人死亡。其中，大约90%的死亡人数仅由三个恐怖组织造成：“伊斯兰国”致死人数占59%、伊拉克“基地”组织致死人数占21%，“伊斯兰国”前身--伊拉克“伊斯兰国”致死人数占9%。而2003年前，这三个恐怖组织在伊拉克的活跃程度都不高。</w:t>
      </w:r>
    </w:p>
    <w:p>
      <w:r>
        <w:rPr>
          <w:rFonts w:hint="eastAsia"/>
        </w:rPr>
        <w:t xml:space="preserve"> </w:t>
      </w:r>
    </w:p>
    <w:p>
      <w:r>
        <w:rPr>
          <w:rFonts w:hint="eastAsia"/>
        </w:rPr>
        <w:t xml:space="preserve">    “伊斯兰国”是伊拉克史上发动恐怖袭击致死率最高的恐怖组织，至今已造成11000人遇害。伊拉克“基地”组织位居其次。然而，由于过去13年间，伊拉克恐怖袭击死亡共50000人，其中三分之二死亡原</w:t>
      </w:r>
      <w:ins w:id="732" w:author="周虹宇" w:date="2018-09-07T21:32:00Z">
        <w:r>
          <w:rPr>
            <w:rFonts w:hint="eastAsia"/>
          </w:rPr>
          <w:t>因</w:t>
        </w:r>
      </w:ins>
      <w:del w:id="733" w:author="周虹宇" w:date="2018-09-07T21:32:00Z">
        <w:r>
          <w:rPr>
            <w:rFonts w:hint="eastAsia"/>
          </w:rPr>
          <w:delText>委</w:delText>
        </w:r>
      </w:del>
      <w:r>
        <w:rPr>
          <w:rFonts w:hint="eastAsia"/>
        </w:rPr>
        <w:t>尚未知晓，也就是说，“伊斯兰国”、“基地”组织造成的死亡人数实际上低于真实值。其他活跃于伊拉克的恐怖组织还包括</w:t>
      </w:r>
      <w:ins w:id="734" w:author="周虹宇" w:date="2018-09-08T08:05:00Z">
        <w:r>
          <w:rPr>
            <w:rFonts w:hint="eastAsia"/>
          </w:rPr>
          <w:t>纳克什班迪教团军（</w:t>
        </w:r>
      </w:ins>
      <w:r>
        <w:t>Naqshabandiya</w:t>
      </w:r>
      <w:ins w:id="735" w:author="周虹宇" w:date="2018-09-08T08:05:00Z">
        <w:r>
          <w:rPr>
            <w:rFonts w:hint="eastAsia"/>
          </w:rPr>
          <w:t>）</w:t>
        </w:r>
      </w:ins>
      <w:del w:id="736" w:author="周虹宇" w:date="2018-09-08T08:05:00Z">
        <w:r>
          <w:rPr>
            <w:rFonts w:hint="eastAsia"/>
          </w:rPr>
          <w:delText>军</w:delText>
        </w:r>
      </w:del>
      <w:r>
        <w:rPr>
          <w:rFonts w:hint="eastAsia"/>
        </w:rPr>
        <w:t>、</w:t>
      </w:r>
      <w:ins w:id="737" w:author="周虹宇" w:date="2018-09-08T08:06:00Z">
        <w:r>
          <w:rPr>
            <w:rFonts w:hint="eastAsia"/>
          </w:rPr>
          <w:t>穆赫塔尔（</w:t>
        </w:r>
      </w:ins>
      <w:r>
        <w:t>Mukhtar</w:t>
      </w:r>
      <w:ins w:id="738" w:author="周虹宇" w:date="2018-09-08T08:06:00Z">
        <w:r>
          <w:rPr>
            <w:rFonts w:hint="eastAsia"/>
          </w:rPr>
          <w:t>）</w:t>
        </w:r>
      </w:ins>
      <w:r>
        <w:rPr>
          <w:rFonts w:hint="eastAsia"/>
        </w:rPr>
        <w:t>军，前者是自2006年就开始活跃的一个苏菲派伊斯兰集团，后者为一个什叶派民兵组织。</w:t>
      </w:r>
    </w:p>
    <w:p/>
    <w:p>
      <w:r>
        <w:rPr>
          <w:rFonts w:hint="eastAsia"/>
        </w:rPr>
        <w:t xml:space="preserve">    由于分布于伊拉克的“伊斯兰国”组织减少，相比2014年，伊拉克2015年恐怖袭击死亡人数</w:t>
      </w:r>
      <w:r>
        <w:rPr>
          <w:rFonts w:hint="eastAsia"/>
          <w:sz w:val="20"/>
          <w:szCs w:val="20"/>
        </w:rPr>
        <w:t>下降30%。据美国中央司令部统计，美国牵头的联军空袭有三分之二都发生在伊拉克，进而逼迫位处伊拉克的伊斯兰国组织逃至叙利亚。也因此，伊拉克由伊斯兰国恐怖袭击造成的死亡人数下降的同时，叙利亚相应死亡人数却得以上升。</w:t>
      </w:r>
    </w:p>
    <w:p/>
    <w:p/>
    <w:p/>
    <w:p/>
    <w:p/>
    <w:p>
      <w:r>
        <w:rPr>
          <w:rFonts w:hint="eastAsia"/>
        </w:rPr>
        <w:drawing>
          <wp:inline distT="0" distB="0" distL="0" distR="0">
            <wp:extent cx="5274310" cy="34150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grayscl/>
                      <a:extLst>
                        <a:ext uri="{28A0092B-C50C-407E-A947-70E740481C1C}">
                          <a14:useLocalDpi xmlns:a14="http://schemas.microsoft.com/office/drawing/2010/main" val="0"/>
                        </a:ext>
                      </a:extLst>
                    </a:blip>
                    <a:stretch>
                      <a:fillRect/>
                    </a:stretch>
                  </pic:blipFill>
                  <pic:spPr>
                    <a:xfrm>
                      <a:off x="0" y="0"/>
                      <a:ext cx="5274310" cy="3415030"/>
                    </a:xfrm>
                    <a:prstGeom prst="rect">
                      <a:avLst/>
                    </a:prstGeom>
                  </pic:spPr>
                </pic:pic>
              </a:graphicData>
            </a:graphic>
          </wp:inline>
        </w:drawing>
      </w:r>
    </w:p>
    <w:p/>
    <w:p>
      <w:r>
        <w:rPr>
          <w:rFonts w:hint="eastAsia"/>
        </w:rPr>
        <w:t xml:space="preserve">    2015年，阿富汗与塔利班经历了前有未有的恶战</w:t>
      </w:r>
      <w:ins w:id="739" w:author="周虹宇" w:date="2018-09-08T08:07:00Z">
        <w:r>
          <w:rPr>
            <w:rFonts w:hint="eastAsia"/>
          </w:rPr>
          <w:t>，因之死亡近</w:t>
        </w:r>
      </w:ins>
      <w:del w:id="740" w:author="周虹宇" w:date="2018-09-08T08:07:00Z">
        <w:r>
          <w:rPr>
            <w:rFonts w:hint="eastAsia"/>
          </w:rPr>
          <w:delText>，致死近乎</w:delText>
        </w:r>
      </w:del>
      <w:r>
        <w:rPr>
          <w:rFonts w:hint="eastAsia"/>
        </w:rPr>
        <w:t>18000人。</w:t>
      </w:r>
      <w:ins w:id="741" w:author="周虹宇" w:date="2018-09-08T08:07:00Z">
        <w:r>
          <w:rPr>
            <w:rFonts w:hint="eastAsia"/>
          </w:rPr>
          <w:t>同</w:t>
        </w:r>
      </w:ins>
      <w:del w:id="742" w:author="周虹宇" w:date="2018-09-08T08:07:00Z">
        <w:r>
          <w:rPr>
            <w:rFonts w:hint="eastAsia"/>
          </w:rPr>
          <w:delText>该</w:delText>
        </w:r>
      </w:del>
      <w:r>
        <w:rPr>
          <w:rFonts w:hint="eastAsia"/>
        </w:rPr>
        <w:t>年，阿富汗恐怖袭击</w:t>
      </w:r>
      <w:ins w:id="743" w:author="周虹宇" w:date="2018-09-08T08:07:00Z">
        <w:r>
          <w:rPr>
            <w:rFonts w:hint="eastAsia"/>
          </w:rPr>
          <w:t>致死</w:t>
        </w:r>
      </w:ins>
      <w:del w:id="744" w:author="周虹宇" w:date="2018-09-08T08:07:00Z">
        <w:r>
          <w:rPr>
            <w:rFonts w:hint="eastAsia"/>
          </w:rPr>
          <w:delText>死亡</w:delText>
        </w:r>
      </w:del>
      <w:r>
        <w:rPr>
          <w:rFonts w:hint="eastAsia"/>
        </w:rPr>
        <w:t>人数也创下了历史新高，共5312人</w:t>
      </w:r>
      <w:del w:id="745" w:author="周虹宇" w:date="2018-09-08T08:07:00Z">
        <w:r>
          <w:rPr>
            <w:rFonts w:hint="eastAsia"/>
          </w:rPr>
          <w:delText>因此</w:delText>
        </w:r>
      </w:del>
      <w:r>
        <w:rPr>
          <w:rFonts w:hint="eastAsia"/>
        </w:rPr>
        <w:t>丧生，相比2014年上升18%。</w:t>
      </w:r>
    </w:p>
    <w:p/>
    <w:p>
      <w:r>
        <w:rPr>
          <w:rFonts w:hint="eastAsia"/>
        </w:rPr>
        <w:t xml:space="preserve">    过去五年间，阿富汗恐怖袭击死亡人数及军事冲突死亡人数逐年增加。2015年阿富汗大多数恐怖袭击（1094起）由塔利班武装组织发动，恐怖袭击死亡人数</w:t>
      </w:r>
      <w:ins w:id="746" w:author="周虹宇" w:date="2018-09-08T08:08:00Z">
        <w:r>
          <w:rPr>
            <w:rFonts w:hint="eastAsia"/>
          </w:rPr>
          <w:t>中有</w:t>
        </w:r>
      </w:ins>
      <w:r>
        <w:rPr>
          <w:rFonts w:hint="eastAsia"/>
        </w:rPr>
        <w:t>85%（4502人）由塔利班武装组织造成。</w:t>
      </w:r>
    </w:p>
    <w:p/>
    <w:p>
      <w:r>
        <w:rPr>
          <w:rFonts w:hint="eastAsia"/>
        </w:rPr>
        <w:t xml:space="preserve">    警察仍旧是塔利班恐怖袭击的主要目标，塔利班针对警察的恐怖袭击及致死人数</w:t>
      </w:r>
      <w:del w:id="747" w:author="周虹宇" w:date="2018-09-08T08:08:00Z">
        <w:r>
          <w:rPr>
            <w:rFonts w:hint="eastAsia"/>
          </w:rPr>
          <w:delText>就要</w:delText>
        </w:r>
      </w:del>
      <w:r>
        <w:rPr>
          <w:rFonts w:hint="eastAsia"/>
        </w:rPr>
        <w:t>占其恐怖袭击与致死人数总数的二分之一。塔利班针对警察发动恐怖袭击共543起，2259名警察因之丧生。大多数针对警察的恐怖袭击具体目标为边防检查站、前哨及巡警队等。有三十例针对警察的恐怖袭击</w:t>
      </w:r>
      <w:ins w:id="748" w:author="周虹宇" w:date="2018-09-08T08:09:00Z">
        <w:r>
          <w:rPr>
            <w:rFonts w:hint="eastAsia"/>
          </w:rPr>
          <w:t>采用</w:t>
        </w:r>
      </w:ins>
      <w:del w:id="749" w:author="周虹宇" w:date="2018-09-08T08:09:00Z">
        <w:r>
          <w:rPr>
            <w:rFonts w:hint="eastAsia"/>
          </w:rPr>
          <w:delText>使用</w:delText>
        </w:r>
      </w:del>
      <w:r>
        <w:rPr>
          <w:rFonts w:hint="eastAsia"/>
        </w:rPr>
        <w:t>自杀式爆炸</w:t>
      </w:r>
      <w:ins w:id="750" w:author="周虹宇" w:date="2018-09-08T08:09:00Z">
        <w:r>
          <w:rPr>
            <w:rFonts w:hint="eastAsia"/>
          </w:rPr>
          <w:t>袭击</w:t>
        </w:r>
      </w:ins>
      <w:r>
        <w:rPr>
          <w:rFonts w:hint="eastAsia"/>
        </w:rPr>
        <w:t>，造成193人死亡。在阿富汗，</w:t>
      </w:r>
      <w:del w:id="751" w:author="周虹宇" w:date="2018-09-08T08:10:00Z">
        <w:r>
          <w:rPr>
            <w:rFonts w:hint="eastAsia"/>
          </w:rPr>
          <w:delText>平均而言，</w:delText>
        </w:r>
      </w:del>
      <w:r>
        <w:rPr>
          <w:rFonts w:hint="eastAsia"/>
        </w:rPr>
        <w:t>自杀式爆炸所造成的</w:t>
      </w:r>
      <w:ins w:id="752" w:author="周虹宇" w:date="2018-09-08T08:10:00Z">
        <w:r>
          <w:rPr>
            <w:rFonts w:hint="eastAsia"/>
          </w:rPr>
          <w:t>平均</w:t>
        </w:r>
      </w:ins>
      <w:r>
        <w:rPr>
          <w:rFonts w:hint="eastAsia"/>
        </w:rPr>
        <w:t>死亡人数比其他恐怖袭击方式更多。</w:t>
      </w:r>
    </w:p>
    <w:p/>
    <w:p>
      <w:r>
        <w:rPr>
          <w:rFonts w:hint="eastAsia"/>
        </w:rPr>
        <w:t xml:space="preserve">    2015年阿富汗大多数恐怖袭击发生在阿富汗和巴基斯坦交界处。尽管如此，发生在阿富汗北部省区的恐怖袭击上升20%，说明塔利班影响力逐渐加深。2015年法利亚布、巴格兰、牛兹、昆都士四省恐怖袭击死亡共近1000人，相比2014年上升60%。2015年九月昆都士省一城惨遭沦陷，这也是2001年来塔利班第一次控制一座重要城市。尽管此时此刻，阿富汗政府已夺回该城控制权，不过，城内外塔利班与阿富汗政府军队之间仍冲突不断。</w:t>
      </w:r>
    </w:p>
    <w:p/>
    <w:p>
      <w:r>
        <w:rPr>
          <w:rFonts w:hint="eastAsia"/>
        </w:rPr>
        <w:t xml:space="preserve">    阿富汗恐怖袭击向北蔓延直入中亚的风险依然存在，</w:t>
      </w:r>
      <w:ins w:id="753" w:author="周虹宇" w:date="2018-09-08T08:13:00Z">
        <w:r>
          <w:rPr>
            <w:rFonts w:hint="eastAsia"/>
          </w:rPr>
          <w:t>很</w:t>
        </w:r>
      </w:ins>
      <w:del w:id="754" w:author="周虹宇" w:date="2018-09-08T08:13:00Z">
        <w:r>
          <w:rPr>
            <w:rFonts w:hint="eastAsia"/>
          </w:rPr>
          <w:delText>尤其</w:delText>
        </w:r>
      </w:del>
      <w:r>
        <w:rPr>
          <w:rFonts w:hint="eastAsia"/>
        </w:rPr>
        <w:t>可能危及塔吉克斯坦边境，而塔吉克斯坦在2015年受恐怖袭击影响也</w:t>
      </w:r>
      <w:del w:id="755" w:author="周虹宇" w:date="2018-09-08T08:13:00Z">
        <w:r>
          <w:rPr>
            <w:rFonts w:hint="eastAsia"/>
          </w:rPr>
          <w:delText>经历了</w:delText>
        </w:r>
      </w:del>
      <w:r>
        <w:rPr>
          <w:rFonts w:hint="eastAsia"/>
        </w:rPr>
        <w:t>至少是</w:t>
      </w:r>
      <w:ins w:id="756" w:author="周虹宇" w:date="2018-09-08T08:14:00Z">
        <w:r>
          <w:rPr>
            <w:rFonts w:hint="eastAsia"/>
          </w:rPr>
          <w:t>自</w:t>
        </w:r>
      </w:ins>
      <w:del w:id="757" w:author="周虹宇" w:date="2018-09-08T08:13:00Z">
        <w:r>
          <w:rPr>
            <w:rFonts w:hint="eastAsia"/>
          </w:rPr>
          <w:delText>从</w:delText>
        </w:r>
      </w:del>
      <w:r>
        <w:rPr>
          <w:rFonts w:hint="eastAsia"/>
        </w:rPr>
        <w:t>2000年来最深的。</w:t>
      </w:r>
    </w:p>
    <w:p/>
    <w:p>
      <w:r>
        <w:rPr>
          <w:rFonts w:hint="eastAsia"/>
        </w:rPr>
        <w:t xml:space="preserve">    除塔利班以外，2015年发动恐怖袭击的还有另外四个恐怖组织。其实最为活跃的“伊斯兰国”呼罗珊省附属组织，</w:t>
      </w:r>
      <w:ins w:id="758" w:author="周虹宇" w:date="2018-09-08T08:14:00Z">
        <w:r>
          <w:rPr>
            <w:rFonts w:hint="eastAsia"/>
          </w:rPr>
          <w:t>全</w:t>
        </w:r>
      </w:ins>
      <w:del w:id="759" w:author="周虹宇" w:date="2018-09-08T08:14:00Z">
        <w:r>
          <w:rPr>
            <w:rFonts w:hint="eastAsia"/>
          </w:rPr>
          <w:delText>同</w:delText>
        </w:r>
      </w:del>
      <w:r>
        <w:rPr>
          <w:rFonts w:hint="eastAsia"/>
        </w:rPr>
        <w:t>年共发动47起恐怖袭击，造成120人丧生，且在2016年7月喀布尔的一场抗议中发起爆炸袭击，造成至少80人死亡。该组织在东阿富汗楠格哈尔省尤为活跃，据称，该组织由巴基斯坦移民（前巴基斯坦塔利班组织成员）组成。</w:t>
      </w:r>
    </w:p>
    <w:p/>
    <w:p/>
    <w:p>
      <w:r>
        <w:rPr>
          <w:rFonts w:hint="eastAsia"/>
        </w:rPr>
        <w:drawing>
          <wp:inline distT="0" distB="0" distL="0" distR="0">
            <wp:extent cx="5274310" cy="33845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9">
                      <a:grayscl/>
                      <a:extLst>
                        <a:ext uri="{28A0092B-C50C-407E-A947-70E740481C1C}">
                          <a14:useLocalDpi xmlns:a14="http://schemas.microsoft.com/office/drawing/2010/main" val="0"/>
                        </a:ext>
                      </a:extLst>
                    </a:blip>
                    <a:stretch>
                      <a:fillRect/>
                    </a:stretch>
                  </pic:blipFill>
                  <pic:spPr>
                    <a:xfrm>
                      <a:off x="0" y="0"/>
                      <a:ext cx="5274310" cy="3384550"/>
                    </a:xfrm>
                    <a:prstGeom prst="rect">
                      <a:avLst/>
                    </a:prstGeom>
                  </pic:spPr>
                </pic:pic>
              </a:graphicData>
            </a:graphic>
          </wp:inline>
        </w:drawing>
      </w:r>
    </w:p>
    <w:p/>
    <w:p>
      <w:r>
        <w:rPr>
          <w:rFonts w:hint="eastAsia"/>
        </w:rPr>
        <w:t xml:space="preserve">    由于“博科圣地”恐怖袭击数量下降，2015年尼日利亚恐怖袭击死亡人数下降34%。在与喀麦隆、乍得、尼日尔等邻国军事合作下，尼日利亚成功将“博科圣地”逐出本国东北</w:t>
      </w:r>
      <w:ins w:id="760" w:author="周虹宇" w:date="2018-09-08T08:15:00Z">
        <w:r>
          <w:rPr>
            <w:rFonts w:hint="eastAsia"/>
          </w:rPr>
          <w:t>部</w:t>
        </w:r>
      </w:ins>
      <w:del w:id="761" w:author="周虹宇" w:date="2018-09-08T08:15:00Z">
        <w:r>
          <w:rPr>
            <w:rFonts w:hint="eastAsia"/>
          </w:rPr>
          <w:delText>境地</w:delText>
        </w:r>
      </w:del>
      <w:r>
        <w:rPr>
          <w:rFonts w:hint="eastAsia"/>
        </w:rPr>
        <w:t>。单在2015年，“博科圣地”</w:t>
      </w:r>
      <w:ins w:id="762" w:author="周虹宇" w:date="2018-09-08T08:15:00Z">
        <w:r>
          <w:rPr>
            <w:rFonts w:hint="eastAsia"/>
          </w:rPr>
          <w:t>在</w:t>
        </w:r>
      </w:ins>
      <w:del w:id="763" w:author="周虹宇" w:date="2018-09-08T08:15:00Z">
        <w:r>
          <w:rPr>
            <w:rFonts w:hint="eastAsia"/>
          </w:rPr>
          <w:delText>于</w:delText>
        </w:r>
      </w:del>
      <w:r>
        <w:rPr>
          <w:rFonts w:hint="eastAsia"/>
        </w:rPr>
        <w:t>尼日利亚发起的恐怖袭击共造成4095人丧生，相比2014年的6136人有所下降。然而，“博科圣地”在喀麦隆、乍得、尼日尔的恐怖袭击数量却有所增加，2015年，</w:t>
      </w:r>
      <w:ins w:id="764" w:author="周虹宇" w:date="2018-09-08T08:18:00Z">
        <w:r>
          <w:rPr>
            <w:rFonts w:hint="eastAsia"/>
          </w:rPr>
          <w:t>共造成</w:t>
        </w:r>
      </w:ins>
      <w:del w:id="765" w:author="周虹宇" w:date="2018-09-08T08:18:00Z">
        <w:r>
          <w:rPr>
            <w:rFonts w:hint="eastAsia"/>
          </w:rPr>
          <w:delText>尼日利亚</w:delText>
        </w:r>
      </w:del>
      <w:r>
        <w:rPr>
          <w:rFonts w:hint="eastAsia"/>
        </w:rPr>
        <w:t>1382人</w:t>
      </w:r>
      <w:del w:id="766" w:author="周虹宇" w:date="2018-09-08T08:18:00Z">
        <w:r>
          <w:rPr>
            <w:rFonts w:hint="eastAsia"/>
          </w:rPr>
          <w:delText>因之</w:delText>
        </w:r>
      </w:del>
      <w:r>
        <w:rPr>
          <w:rFonts w:hint="eastAsia"/>
        </w:rPr>
        <w:t>死亡，相比2014年，上升163%。</w:t>
      </w:r>
    </w:p>
    <w:p/>
    <w:p>
      <w:r>
        <w:rPr>
          <w:rFonts w:hint="eastAsia"/>
        </w:rPr>
        <w:t xml:space="preserve">    尽管恐怖袭击死亡人数下降，尼日利亚暴力死亡率依旧很高。</w:t>
      </w:r>
      <w:ins w:id="767" w:author="周虹宇" w:date="2018-09-08T08:19:00Z">
        <w:r>
          <w:rPr>
            <w:rFonts w:hint="eastAsia"/>
          </w:rPr>
          <w:t>再加上</w:t>
        </w:r>
      </w:ins>
      <w:del w:id="768" w:author="周虹宇" w:date="2018-09-08T08:19:00Z">
        <w:r>
          <w:rPr>
            <w:rFonts w:hint="eastAsia"/>
          </w:rPr>
          <w:delText>不计</w:delText>
        </w:r>
      </w:del>
      <w:r>
        <w:rPr>
          <w:rFonts w:hint="eastAsia"/>
        </w:rPr>
        <w:t>恐怖袭击遇害者人数，2015年，至少4422人因“博科圣地”与尼日利亚政府间军事冲突</w:t>
      </w:r>
      <w:ins w:id="769" w:author="周虹宇" w:date="2018-09-08T08:20:00Z">
        <w:r>
          <w:rPr>
            <w:rFonts w:hint="eastAsia"/>
          </w:rPr>
          <w:t>及相关活动而</w:t>
        </w:r>
      </w:ins>
      <w:r>
        <w:rPr>
          <w:rFonts w:hint="eastAsia"/>
        </w:rPr>
        <w:t>丧生，相比2014年的8233人有所下降。</w:t>
      </w:r>
    </w:p>
    <w:p/>
    <w:p>
      <w:r>
        <w:rPr>
          <w:rFonts w:hint="eastAsia"/>
        </w:rPr>
        <w:t xml:space="preserve">    史上致死率最高的恐怖组织中，“博科圣地”必定位居其列。尽管“博科圣地”在2009年才第一次发动致人死亡的恐怖袭击，但该组织自2000年起与其他恐怖组织相比，所造成的人员死亡总数全球排名第二，次于塔利班。自2009年</w:t>
      </w:r>
      <w:ins w:id="770" w:author="周虹宇" w:date="2018-09-08T08:21:00Z">
        <w:r>
          <w:rPr>
            <w:rFonts w:hint="eastAsia"/>
          </w:rPr>
          <w:t>起</w:t>
        </w:r>
      </w:ins>
      <w:r>
        <w:rPr>
          <w:rFonts w:hint="eastAsia"/>
        </w:rPr>
        <w:t>，共15600人因“博科圣地”丧生，其中90%都发生在尼日利亚。“博科圣地”</w:t>
      </w:r>
      <w:del w:id="771" w:author="周虹宇" w:date="2018-09-08T08:21:00Z">
        <w:r>
          <w:rPr>
            <w:rFonts w:hint="eastAsia"/>
          </w:rPr>
          <w:delText>平均每</w:delText>
        </w:r>
      </w:del>
      <w:r>
        <w:rPr>
          <w:rFonts w:hint="eastAsia"/>
        </w:rPr>
        <w:t>在尼日利亚</w:t>
      </w:r>
      <w:ins w:id="772" w:author="周虹宇" w:date="2018-09-08T08:21:00Z">
        <w:r>
          <w:rPr>
            <w:rFonts w:hint="eastAsia"/>
          </w:rPr>
          <w:t>平均每</w:t>
        </w:r>
      </w:ins>
      <w:r>
        <w:rPr>
          <w:rFonts w:hint="eastAsia"/>
        </w:rPr>
        <w:t>爆发一次恐怖袭击就会有11人死亡。</w:t>
      </w:r>
    </w:p>
    <w:p/>
    <w:p>
      <w:pPr>
        <w:ind w:firstLine="420"/>
      </w:pPr>
      <w:r>
        <w:rPr>
          <w:rFonts w:hint="eastAsia"/>
        </w:rPr>
        <w:t>尼日利亚五分之四恐怖袭击死亡</w:t>
      </w:r>
      <w:ins w:id="773" w:author="周虹宇" w:date="2018-09-08T08:23:00Z">
        <w:r>
          <w:rPr>
            <w:rFonts w:hint="eastAsia"/>
          </w:rPr>
          <w:t>的</w:t>
        </w:r>
      </w:ins>
      <w:r>
        <w:rPr>
          <w:rFonts w:hint="eastAsia"/>
        </w:rPr>
        <w:t>都是平民，因此尼日利亚是世界上以平民为恐怖袭击目标最严重的国家，与之相比，伊拉克和阿富汗针对平民的恐怖袭击仅占总数的一半。恐怖袭击主要为使用枪炮及刀具的武装突袭，同时，</w:t>
      </w:r>
      <w:del w:id="774" w:author="周虹宇" w:date="2018-09-08T08:25:00Z">
        <w:r>
          <w:rPr>
            <w:rFonts w:hint="eastAsia"/>
          </w:rPr>
          <w:delText>轰炸及</w:delText>
        </w:r>
      </w:del>
      <w:r>
        <w:rPr>
          <w:rFonts w:hint="eastAsia"/>
        </w:rPr>
        <w:t>爆炸的使用也有所增长，这也是“博科圣地”在从青年党接受爆炸训练后使用愈加频繁的</w:t>
      </w:r>
      <w:ins w:id="775" w:author="周虹宇" w:date="2018-09-08T08:25:00Z">
        <w:r>
          <w:rPr>
            <w:rFonts w:hint="eastAsia"/>
          </w:rPr>
          <w:t>策</w:t>
        </w:r>
      </w:ins>
      <w:del w:id="776" w:author="周虹宇" w:date="2018-09-08T08:25:00Z">
        <w:r>
          <w:rPr>
            <w:rFonts w:hint="eastAsia"/>
          </w:rPr>
          <w:delText>战</w:delText>
        </w:r>
      </w:del>
      <w:r>
        <w:rPr>
          <w:rFonts w:hint="eastAsia"/>
        </w:rPr>
        <w:t>略。2013年“博科圣地”共发动35起爆炸袭击，107人遇害。2015年接近三分之二的爆炸袭击皆为自杀式爆炸袭击，平均每次袭击有10人死亡。尼日利亚大多数恐怖袭击都集中在东北各州，尤其是博尔诺州首府迈拉古里（“博科圣地”根据地）。</w:t>
      </w:r>
    </w:p>
    <w:p/>
    <w:p>
      <w:pPr>
        <w:ind w:firstLine="420"/>
      </w:pPr>
      <w:r>
        <w:rPr>
          <w:rFonts w:hint="eastAsia"/>
        </w:rPr>
        <w:t>富拉民族激进分子是由半游牧、以民族为基础的、与农村公社发生冲突的牧民组成，该组织发起的恐怖袭击主要集中在尼日利亚中部地带。2015年，富拉民族激进分子发动的恐怖袭击死亡下降630人，相比2014年减少50%。</w:t>
      </w:r>
    </w:p>
    <w:p>
      <w:pPr>
        <w:ind w:firstLine="420"/>
      </w:pPr>
    </w:p>
    <w:p>
      <w:pPr>
        <w:ind w:firstLine="420"/>
      </w:pPr>
    </w:p>
    <w:p/>
    <w:p>
      <w:r>
        <w:rPr>
          <w:rFonts w:hint="eastAsia"/>
        </w:rPr>
        <w:drawing>
          <wp:inline distT="0" distB="0" distL="0" distR="0">
            <wp:extent cx="5274310" cy="33966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0">
                      <a:grayscl/>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p>
      <w:r>
        <w:rPr>
          <w:rFonts w:hint="eastAsia"/>
        </w:rPr>
        <w:t xml:space="preserve">    相比2014年，巴基斯坦2015年恐怖袭击下降45%，致死人数减少38%。巴基斯坦已连续两年恐怖袭击有所下降，而且在2015年，该数据已减少至最低水平。然而，巴基斯坦2015年仍有1086人因恐怖袭击死亡，该数量全球排名第六。</w:t>
      </w:r>
    </w:p>
    <w:p/>
    <w:p>
      <w:r>
        <w:rPr>
          <w:rFonts w:hint="eastAsia"/>
        </w:rPr>
        <w:t xml:space="preserve">    尽管巴基斯坦2015年恐怖袭击死亡人数下降，</w:t>
      </w:r>
      <w:ins w:id="777" w:author="周虹宇" w:date="2018-09-08T08:27:00Z">
        <w:r>
          <w:rPr>
            <w:rFonts w:hint="eastAsia"/>
          </w:rPr>
          <w:t>但</w:t>
        </w:r>
      </w:ins>
      <w:r>
        <w:rPr>
          <w:rFonts w:hint="eastAsia"/>
        </w:rPr>
        <w:t>恐怖主义</w:t>
      </w:r>
      <w:del w:id="778" w:author="周虹宇" w:date="2018-09-08T08:27:00Z">
        <w:r>
          <w:rPr>
            <w:rFonts w:hint="eastAsia"/>
          </w:rPr>
          <w:delText>仍</w:delText>
        </w:r>
      </w:del>
      <w:r>
        <w:rPr>
          <w:rFonts w:hint="eastAsia"/>
        </w:rPr>
        <w:t>在巴基斯坦持续</w:t>
      </w:r>
      <w:ins w:id="779" w:author="周虹宇" w:date="2018-09-08T08:27:00Z">
        <w:r>
          <w:rPr>
            <w:rFonts w:hint="eastAsia"/>
          </w:rPr>
          <w:t>仍在</w:t>
        </w:r>
      </w:ins>
      <w:r>
        <w:rPr>
          <w:rFonts w:hint="eastAsia"/>
        </w:rPr>
        <w:t>扩张，从原来的边境地带</w:t>
      </w:r>
      <w:del w:id="780" w:author="周虹宇" w:date="2018-09-08T08:27:00Z">
        <w:r>
          <w:rPr>
            <w:rFonts w:hint="eastAsia"/>
          </w:rPr>
          <w:delText>已</w:delText>
        </w:r>
      </w:del>
      <w:r>
        <w:rPr>
          <w:rFonts w:hint="eastAsia"/>
        </w:rPr>
        <w:t>分散到</w:t>
      </w:r>
      <w:ins w:id="781" w:author="周虹宇" w:date="2018-09-08T08:27:00Z">
        <w:r>
          <w:rPr>
            <w:rFonts w:hint="eastAsia"/>
          </w:rPr>
          <w:t>了</w:t>
        </w:r>
      </w:ins>
      <w:r>
        <w:rPr>
          <w:rFonts w:hint="eastAsia"/>
        </w:rPr>
        <w:t>全国各个地区。</w:t>
      </w:r>
    </w:p>
    <w:p/>
    <w:p>
      <w:r>
        <w:rPr>
          <w:rFonts w:hint="eastAsia"/>
        </w:rPr>
        <w:t xml:space="preserve">    巴基斯坦军队在2014年中期发起了</w:t>
      </w:r>
      <w:ins w:id="782" w:author="周虹宇" w:date="2018-09-08T08:30:00Z">
        <w:r>
          <w:rPr>
            <w:rFonts w:hint="eastAsia"/>
          </w:rPr>
          <w:t>利剑</w:t>
        </w:r>
      </w:ins>
      <w:ins w:id="783" w:author="周虹宇" w:date="2018-09-08T08:31:00Z">
        <w:r>
          <w:rPr>
            <w:rFonts w:hint="eastAsia"/>
          </w:rPr>
          <w:t>军事</w:t>
        </w:r>
      </w:ins>
      <w:ins w:id="784" w:author="周虹宇" w:date="2018-09-08T08:30:00Z">
        <w:r>
          <w:rPr>
            <w:rFonts w:hint="eastAsia"/>
          </w:rPr>
          <w:t>行动（</w:t>
        </w:r>
      </w:ins>
      <w:ins w:id="785" w:author="周虹宇" w:date="2018-09-08T08:31:00Z">
        <w:r>
          <w:rPr>
            <w:rFonts w:hint="eastAsia"/>
          </w:rPr>
          <w:t xml:space="preserve">Operation </w:t>
        </w:r>
      </w:ins>
      <w:r>
        <w:t>Zarb-e-Azb</w:t>
      </w:r>
      <w:ins w:id="786" w:author="周虹宇" w:date="2018-09-08T08:30:00Z">
        <w:r>
          <w:rPr>
            <w:rFonts w:hint="eastAsia"/>
          </w:rPr>
          <w:t>）</w:t>
        </w:r>
      </w:ins>
      <w:del w:id="787" w:author="周虹宇" w:date="2018-09-08T08:31:00Z">
        <w:r>
          <w:rPr>
            <w:rFonts w:hint="eastAsia"/>
          </w:rPr>
          <w:delText>军事行动</w:delText>
        </w:r>
      </w:del>
      <w:r>
        <w:rPr>
          <w:rFonts w:hint="eastAsia"/>
        </w:rPr>
        <w:t>，</w:t>
      </w:r>
      <w:ins w:id="788" w:author="周虹宇" w:date="2018-09-08T08:31:00Z">
        <w:r>
          <w:rPr>
            <w:rFonts w:hint="eastAsia"/>
          </w:rPr>
          <w:t>在</w:t>
        </w:r>
      </w:ins>
      <w:del w:id="789" w:author="周虹宇" w:date="2018-09-08T08:31:00Z">
        <w:r>
          <w:rPr>
            <w:rFonts w:hint="eastAsia"/>
          </w:rPr>
          <w:delText>从</w:delText>
        </w:r>
      </w:del>
      <w:r>
        <w:rPr>
          <w:rFonts w:hint="eastAsia"/>
        </w:rPr>
        <w:t>某种程度</w:t>
      </w:r>
      <w:ins w:id="790" w:author="周虹宇" w:date="2018-09-08T08:31:00Z">
        <w:r>
          <w:rPr>
            <w:rFonts w:hint="eastAsia"/>
          </w:rPr>
          <w:t>上</w:t>
        </w:r>
      </w:ins>
      <w:r>
        <w:rPr>
          <w:rFonts w:hint="eastAsia"/>
        </w:rPr>
        <w:t>是恐怖袭击死亡人数下降的部分原因。该军事行动的主要目标在于捣毁北瓦济里斯坦联邦政府管理的部落地区设立的恐怖组织。最终，</w:t>
      </w:r>
      <w:del w:id="791" w:author="周虹宇" w:date="2018-09-08T08:32:00Z">
        <w:r>
          <w:rPr>
            <w:rFonts w:hint="eastAsia"/>
          </w:rPr>
          <w:delText>由</w:delText>
        </w:r>
      </w:del>
      <w:r>
        <w:rPr>
          <w:rFonts w:hint="eastAsia"/>
        </w:rPr>
        <w:t>军方估计，</w:t>
      </w:r>
      <w:ins w:id="792" w:author="周虹宇" w:date="2018-09-08T08:33:00Z">
        <w:r>
          <w:rPr>
            <w:rFonts w:hint="eastAsia"/>
          </w:rPr>
          <w:t>将剿灭</w:t>
        </w:r>
      </w:ins>
      <w:r>
        <w:rPr>
          <w:rFonts w:hint="eastAsia"/>
        </w:rPr>
        <w:t>3000多名巴基斯坦塔利班成员</w:t>
      </w:r>
      <w:del w:id="793" w:author="周虹宇" w:date="2018-09-08T08:32:00Z">
        <w:r>
          <w:rPr>
            <w:rFonts w:hint="eastAsia"/>
          </w:rPr>
          <w:delText>剿灭完毕</w:delText>
        </w:r>
      </w:del>
      <w:r>
        <w:rPr>
          <w:rFonts w:hint="eastAsia"/>
        </w:rPr>
        <w:t>，剩余成员则纷纷逃往阿富汗，因此，</w:t>
      </w:r>
      <w:ins w:id="794" w:author="周虹宇" w:date="2018-09-08T08:33:00Z">
        <w:r>
          <w:rPr>
            <w:rFonts w:hint="eastAsia"/>
          </w:rPr>
          <w:t>将增援在</w:t>
        </w:r>
      </w:ins>
      <w:r>
        <w:rPr>
          <w:rFonts w:hint="eastAsia"/>
        </w:rPr>
        <w:t>阿富汗</w:t>
      </w:r>
      <w:ins w:id="795" w:author="周虹宇" w:date="2018-09-08T08:34:00Z">
        <w:r>
          <w:rPr>
            <w:rFonts w:hint="eastAsia"/>
          </w:rPr>
          <w:t>境内的反</w:t>
        </w:r>
      </w:ins>
      <w:r>
        <w:rPr>
          <w:rFonts w:hint="eastAsia"/>
        </w:rPr>
        <w:t>塔利班</w:t>
      </w:r>
      <w:ins w:id="796" w:author="周虹宇" w:date="2018-09-08T08:34:00Z">
        <w:r>
          <w:rPr>
            <w:rFonts w:hint="eastAsia"/>
          </w:rPr>
          <w:t>斗争者</w:t>
        </w:r>
      </w:ins>
      <w:del w:id="797" w:author="周虹宇" w:date="2018-09-08T08:34:00Z">
        <w:r>
          <w:rPr>
            <w:rFonts w:hint="eastAsia"/>
          </w:rPr>
          <w:delText>战士得到支援</w:delText>
        </w:r>
      </w:del>
      <w:r>
        <w:rPr>
          <w:rFonts w:hint="eastAsia"/>
        </w:rPr>
        <w:t>。</w:t>
      </w:r>
    </w:p>
    <w:p/>
    <w:p>
      <w:r>
        <w:rPr>
          <w:rFonts w:hint="eastAsia"/>
        </w:rPr>
        <w:t xml:space="preserve">    虽然目前</w:t>
      </w:r>
      <w:del w:id="798" w:author="周虹宇" w:date="2018-09-08T08:35:00Z">
        <w:r>
          <w:rPr>
            <w:rFonts w:hint="eastAsia"/>
          </w:rPr>
          <w:delText>由</w:delText>
        </w:r>
      </w:del>
      <w:r>
        <w:rPr>
          <w:rFonts w:hint="eastAsia"/>
        </w:rPr>
        <w:t>塔利班在巴基斯坦发动的恐怖袭击数量</w:t>
      </w:r>
      <w:ins w:id="799" w:author="周虹宇" w:date="2018-09-08T08:35:00Z">
        <w:r>
          <w:rPr>
            <w:rFonts w:hint="eastAsia"/>
          </w:rPr>
          <w:t>有所</w:t>
        </w:r>
      </w:ins>
      <w:r>
        <w:rPr>
          <w:rFonts w:hint="eastAsia"/>
        </w:rPr>
        <w:t>下降，但其仍</w:t>
      </w:r>
      <w:del w:id="800" w:author="周虹宇" w:date="2018-09-08T08:35:00Z">
        <w:r>
          <w:rPr>
            <w:rFonts w:hint="eastAsia"/>
          </w:rPr>
          <w:delText>需</w:delText>
        </w:r>
      </w:del>
      <w:r>
        <w:rPr>
          <w:rFonts w:hint="eastAsia"/>
        </w:rPr>
        <w:t>对巴基斯坦</w:t>
      </w:r>
      <w:ins w:id="801" w:author="周虹宇" w:date="2018-09-08T08:35:00Z">
        <w:r>
          <w:rPr>
            <w:rFonts w:hint="eastAsia"/>
          </w:rPr>
          <w:t>境内的</w:t>
        </w:r>
      </w:ins>
      <w:r>
        <w:rPr>
          <w:rFonts w:hint="eastAsia"/>
        </w:rPr>
        <w:t>绝大多数恐怖袭击负责。</w:t>
      </w:r>
    </w:p>
    <w:p/>
    <w:p>
      <w:r>
        <w:rPr>
          <w:rFonts w:hint="eastAsia"/>
        </w:rPr>
        <w:t xml:space="preserve">    2015年，巴基斯坦恐怖袭击死亡</w:t>
      </w:r>
      <w:ins w:id="802" w:author="周虹宇" w:date="2018-09-08T08:36:00Z">
        <w:r>
          <w:rPr>
            <w:rFonts w:hint="eastAsia"/>
          </w:rPr>
          <w:t>人数中</w:t>
        </w:r>
      </w:ins>
      <w:r>
        <w:rPr>
          <w:rFonts w:hint="eastAsia"/>
        </w:rPr>
        <w:t>由塔利班造成的占36%（240人），而在2014年，则占59%（544人）。可见塔利班致死占总</w:t>
      </w:r>
      <w:ins w:id="803" w:author="周虹宇" w:date="2018-09-08T08:37:00Z">
        <w:r>
          <w:rPr>
            <w:rFonts w:hint="eastAsia"/>
          </w:rPr>
          <w:t>人</w:t>
        </w:r>
      </w:ins>
      <w:r>
        <w:rPr>
          <w:rFonts w:hint="eastAsia"/>
        </w:rPr>
        <w:t>数百分比显著下降。2013年11月，塔利班领袖巴伊图·马哈苏德在一次无人机袭击中丧生，因此塔利班在领袖继承上面临了严峻的挑战。</w:t>
      </w:r>
    </w:p>
    <w:p/>
    <w:p>
      <w:r>
        <w:rPr>
          <w:rFonts w:hint="eastAsia"/>
        </w:rPr>
        <w:t xml:space="preserve">    尽管巴基斯坦2015年恐怖袭击数量有所下降，但是恐怖主义在巴基斯坦的踪迹却不断扩张。最开始，恐怖组织分布在巴基斯坦与阿富汗的接壤处，如今已遍布全国，尤其是在巴基斯坦人口最密集的东部旁遮普省。2015年巴基斯坦429个大大小小的城市都遭受了恐怖袭击，而早在2000年恐怖袭击还仅活跃于17个城市。</w:t>
      </w:r>
    </w:p>
    <w:p/>
    <w:p>
      <w:r>
        <w:rPr>
          <w:rFonts w:hint="eastAsia"/>
        </w:rPr>
        <w:t xml:space="preserve">    恐怖主义之所以大面积扩张，是因为</w:t>
      </w:r>
      <w:del w:id="804" w:author="周虹宇" w:date="2018-09-08T08:38:00Z">
        <w:r>
          <w:rPr>
            <w:rFonts w:hint="eastAsia"/>
          </w:rPr>
          <w:delText>活跃</w:delText>
        </w:r>
      </w:del>
      <w:r>
        <w:rPr>
          <w:rFonts w:hint="eastAsia"/>
        </w:rPr>
        <w:t>恐怖主义组织的</w:t>
      </w:r>
      <w:ins w:id="805" w:author="周虹宇" w:date="2018-09-08T08:38:00Z">
        <w:r>
          <w:rPr>
            <w:rFonts w:hint="eastAsia"/>
          </w:rPr>
          <w:t>活跃</w:t>
        </w:r>
      </w:ins>
      <w:r>
        <w:rPr>
          <w:rFonts w:hint="eastAsia"/>
        </w:rPr>
        <w:t>数量</w:t>
      </w:r>
      <w:ins w:id="806" w:author="周虹宇" w:date="2018-09-08T08:38:00Z">
        <w:r>
          <w:rPr>
            <w:rFonts w:hint="eastAsia"/>
          </w:rPr>
          <w:t>在</w:t>
        </w:r>
      </w:ins>
      <w:r>
        <w:rPr>
          <w:rFonts w:hint="eastAsia"/>
        </w:rPr>
        <w:t>增长。2015年</w:t>
      </w:r>
      <w:del w:id="807" w:author="周虹宇" w:date="2018-09-08T08:39:00Z">
        <w:r>
          <w:rPr>
            <w:rFonts w:hint="eastAsia"/>
          </w:rPr>
          <w:delText>每次</w:delText>
        </w:r>
      </w:del>
      <w:r>
        <w:rPr>
          <w:rFonts w:hint="eastAsia"/>
        </w:rPr>
        <w:t>恐怖袭击发动者除了塔利班，还有其他23个恐怖组织，其中包括分布在巴基斯坦西南部八个不同的俾路支民族主义团体，而这八个团体2015年发动的恐怖袭击共造成112人死亡。</w:t>
      </w:r>
    </w:p>
    <w:p/>
    <w:p>
      <w:r>
        <w:rPr>
          <w:rFonts w:hint="eastAsia"/>
        </w:rPr>
        <w:t xml:space="preserve">    巴基斯坦恐怖袭击几乎都使用了炸弹，其中四分之一</w:t>
      </w:r>
      <w:del w:id="808" w:author="周虹宇" w:date="2018-09-08T08:41:00Z">
        <w:r>
          <w:rPr>
            <w:rFonts w:hint="eastAsia"/>
          </w:rPr>
          <w:delText>都</w:delText>
        </w:r>
      </w:del>
      <w:r>
        <w:rPr>
          <w:rFonts w:hint="eastAsia"/>
        </w:rPr>
        <w:t>为自杀式炸弹。自杀式炸弹致死率相当之高，2015年</w:t>
      </w:r>
      <w:del w:id="809" w:author="周虹宇" w:date="2018-09-08T08:41:00Z">
        <w:r>
          <w:rPr>
            <w:rFonts w:hint="eastAsia"/>
          </w:rPr>
          <w:delText>所有</w:delText>
        </w:r>
      </w:del>
      <w:r>
        <w:rPr>
          <w:rFonts w:hint="eastAsia"/>
        </w:rPr>
        <w:t>巴基斯坦22起使用自杀式炸弹的恐怖袭击，平均每次造成10人死亡。与之相对，其它类别的恐怖袭击平均每次致死少于1人。</w:t>
      </w:r>
    </w:p>
    <w:p/>
    <w:p>
      <w:r>
        <w:rPr>
          <w:rFonts w:hint="eastAsia"/>
        </w:rPr>
        <w:drawing>
          <wp:inline distT="0" distB="0" distL="0" distR="0">
            <wp:extent cx="5274310" cy="35032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grayscl/>
                      <a:extLst>
                        <a:ext uri="{28A0092B-C50C-407E-A947-70E740481C1C}">
                          <a14:useLocalDpi xmlns:a14="http://schemas.microsoft.com/office/drawing/2010/main" val="0"/>
                        </a:ext>
                      </a:extLst>
                    </a:blip>
                    <a:stretch>
                      <a:fillRect/>
                    </a:stretch>
                  </pic:blipFill>
                  <pic:spPr>
                    <a:xfrm>
                      <a:off x="0" y="0"/>
                      <a:ext cx="5274310" cy="3503295"/>
                    </a:xfrm>
                    <a:prstGeom prst="rect">
                      <a:avLst/>
                    </a:prstGeom>
                  </pic:spPr>
                </pic:pic>
              </a:graphicData>
            </a:graphic>
          </wp:inline>
        </w:drawing>
      </w:r>
    </w:p>
    <w:p/>
    <w:p>
      <w:r>
        <w:rPr>
          <w:rFonts w:hint="eastAsia"/>
        </w:rPr>
        <w:t xml:space="preserve">    叙利亚内战是国内恐怖袭击持续走高的原因之一。相比2014年，叙利亚2015年恐怖袭击死亡人数增长63%，合2761人，创下历史新高。但由于内战频发、“伊斯兰国”对于部分领土的控制，</w:t>
      </w:r>
      <w:ins w:id="810" w:author="周虹宇" w:date="2018-09-08T08:40:00Z">
        <w:r>
          <w:rPr>
            <w:rFonts w:hint="eastAsia"/>
          </w:rPr>
          <w:t>造成</w:t>
        </w:r>
      </w:ins>
      <w:del w:id="811" w:author="周虹宇" w:date="2018-09-08T08:40:00Z">
        <w:r>
          <w:rPr>
            <w:rFonts w:hint="eastAsia"/>
          </w:rPr>
          <w:delText>导致</w:delText>
        </w:r>
      </w:del>
      <w:r>
        <w:rPr>
          <w:rFonts w:hint="eastAsia"/>
        </w:rPr>
        <w:t>数据</w:t>
      </w:r>
      <w:del w:id="812" w:author="周虹宇" w:date="2018-09-08T08:40:00Z">
        <w:r>
          <w:rPr>
            <w:rFonts w:hint="eastAsia"/>
          </w:rPr>
          <w:delText>无法全面</w:delText>
        </w:r>
      </w:del>
      <w:r>
        <w:rPr>
          <w:rFonts w:hint="eastAsia"/>
        </w:rPr>
        <w:t>收集</w:t>
      </w:r>
      <w:ins w:id="813" w:author="周虹宇" w:date="2018-09-08T08:40:00Z">
        <w:r>
          <w:rPr>
            <w:rFonts w:hint="eastAsia"/>
          </w:rPr>
          <w:t>不全面</w:t>
        </w:r>
      </w:ins>
      <w:r>
        <w:rPr>
          <w:rFonts w:hint="eastAsia"/>
        </w:rPr>
        <w:t>，因此其真实数据可能会更高。2015年叙利亚境内参与恐怖袭击的组织有17个，不过仅由“伊斯兰国”</w:t>
      </w:r>
      <w:r>
        <w:t>(ISIL)</w:t>
      </w:r>
      <w:r>
        <w:rPr>
          <w:rFonts w:hint="eastAsia"/>
        </w:rPr>
        <w:t>和努斯拉阵线</w:t>
      </w:r>
      <w:r>
        <w:t>(al-Nusta Front)</w:t>
      </w:r>
      <w:r>
        <w:rPr>
          <w:rFonts w:hint="eastAsia"/>
        </w:rPr>
        <w:t>所发动的恐怖袭击就占据了总数的四分之三。叙利亚内战始于2011年，</w:t>
      </w:r>
      <w:del w:id="814" w:author="周虹宇" w:date="2018-09-08T08:42:00Z">
        <w:r>
          <w:rPr>
            <w:rFonts w:hint="eastAsia"/>
          </w:rPr>
          <w:delText>据</w:delText>
        </w:r>
      </w:del>
      <w:r>
        <w:rPr>
          <w:rFonts w:hint="eastAsia"/>
        </w:rPr>
        <w:t>叙利亚人权观察组织</w:t>
      </w:r>
      <w:r>
        <w:t>(the Syrian Observatory for Human Rights)</w:t>
      </w:r>
      <w:r>
        <w:rPr>
          <w:rFonts w:hint="eastAsia"/>
        </w:rPr>
        <w:t>相关数据</w:t>
      </w:r>
      <w:ins w:id="815" w:author="周虹宇" w:date="2018-09-08T08:42:00Z">
        <w:r>
          <w:rPr>
            <w:rFonts w:hint="eastAsia"/>
          </w:rPr>
          <w:t>显示</w:t>
        </w:r>
      </w:ins>
      <w:r>
        <w:rPr>
          <w:rFonts w:hint="eastAsia"/>
        </w:rPr>
        <w:t>，自</w:t>
      </w:r>
      <w:ins w:id="816" w:author="周虹宇" w:date="2018-09-08T08:42:00Z">
        <w:r>
          <w:rPr>
            <w:rFonts w:hint="eastAsia"/>
          </w:rPr>
          <w:t>内战</w:t>
        </w:r>
      </w:ins>
      <w:del w:id="817" w:author="周虹宇" w:date="2018-09-08T08:42:00Z">
        <w:r>
          <w:rPr>
            <w:rFonts w:hint="eastAsia"/>
          </w:rPr>
          <w:delText>那</w:delText>
        </w:r>
      </w:del>
      <w:r>
        <w:rPr>
          <w:rFonts w:hint="eastAsia"/>
        </w:rPr>
        <w:t>以后，</w:t>
      </w:r>
      <w:ins w:id="818" w:author="周虹宇" w:date="2018-09-08T08:41:00Z">
        <w:r>
          <w:rPr>
            <w:rFonts w:hint="eastAsia"/>
          </w:rPr>
          <w:t>超过</w:t>
        </w:r>
      </w:ins>
      <w:del w:id="819" w:author="周虹宇" w:date="2018-09-08T08:41:00Z">
        <w:r>
          <w:rPr>
            <w:rFonts w:hint="eastAsia"/>
          </w:rPr>
          <w:delText>逾</w:delText>
        </w:r>
      </w:del>
      <w:r>
        <w:rPr>
          <w:rFonts w:hint="eastAsia"/>
        </w:rPr>
        <w:t>320000人因</w:t>
      </w:r>
      <w:ins w:id="820" w:author="周虹宇" w:date="2018-09-08T08:42:00Z">
        <w:r>
          <w:rPr>
            <w:rFonts w:hint="eastAsia"/>
          </w:rPr>
          <w:t>此</w:t>
        </w:r>
      </w:ins>
      <w:del w:id="821" w:author="周虹宇" w:date="2018-09-08T08:42:00Z">
        <w:r>
          <w:rPr>
            <w:rFonts w:hint="eastAsia"/>
          </w:rPr>
          <w:delText>内战</w:delText>
        </w:r>
      </w:del>
      <w:r>
        <w:rPr>
          <w:rFonts w:hint="eastAsia"/>
        </w:rPr>
        <w:t>丧生。叙利亚大多数死亡都是由于战火冲突，而非恐怖袭击。即便如此，一些叛军仍然通过恐怖袭击作为反叛的策略。</w:t>
      </w:r>
    </w:p>
    <w:p/>
    <w:p>
      <w:r>
        <w:rPr>
          <w:rFonts w:hint="eastAsia"/>
        </w:rPr>
        <w:t xml:space="preserve">    尽管叙利亚恐怖袭击形势严峻，</w:t>
      </w:r>
      <w:del w:id="822" w:author="周虹宇" w:date="2018-09-08T08:42:00Z">
        <w:r>
          <w:rPr>
            <w:rFonts w:hint="eastAsia"/>
          </w:rPr>
          <w:delText>于</w:delText>
        </w:r>
      </w:del>
      <w:r>
        <w:rPr>
          <w:rFonts w:hint="eastAsia"/>
        </w:rPr>
        <w:t>2015年因之死亡人数占全球的9.4%，</w:t>
      </w:r>
      <w:ins w:id="823" w:author="周虹宇" w:date="2018-09-08T08:43:00Z">
        <w:r>
          <w:rPr>
            <w:rFonts w:hint="eastAsia"/>
          </w:rPr>
          <w:t>但</w:t>
        </w:r>
      </w:ins>
      <w:del w:id="824" w:author="周虹宇" w:date="2018-09-08T08:42:00Z">
        <w:r>
          <w:rPr>
            <w:rFonts w:hint="eastAsia"/>
          </w:rPr>
          <w:delText>不过</w:delText>
        </w:r>
      </w:del>
      <w:r>
        <w:rPr>
          <w:rFonts w:hint="eastAsia"/>
        </w:rPr>
        <w:t>叙利亚因暴力冲突带来的死亡人数要多得多。2015年，叙利亚境内</w:t>
      </w:r>
      <w:ins w:id="825" w:author="周虹宇" w:date="2018-09-08T08:43:00Z">
        <w:r>
          <w:rPr>
            <w:rFonts w:hint="eastAsia"/>
          </w:rPr>
          <w:t>所</w:t>
        </w:r>
      </w:ins>
      <w:r>
        <w:rPr>
          <w:rFonts w:hint="eastAsia"/>
        </w:rPr>
        <w:t>爆发</w:t>
      </w:r>
      <w:ins w:id="826" w:author="周虹宇" w:date="2018-09-08T08:43:00Z">
        <w:r>
          <w:rPr>
            <w:rFonts w:hint="eastAsia"/>
          </w:rPr>
          <w:t>的</w:t>
        </w:r>
      </w:ins>
      <w:r>
        <w:rPr>
          <w:rFonts w:hint="eastAsia"/>
        </w:rPr>
        <w:t>造成人员死亡的战争冲突就达53000起，</w:t>
      </w:r>
      <w:ins w:id="827" w:author="周虹宇" w:date="2018-09-08T08:45:00Z">
        <w:r>
          <w:rPr>
            <w:rFonts w:hint="eastAsia"/>
          </w:rPr>
          <w:t>造成的人员死亡中包括了</w:t>
        </w:r>
      </w:ins>
      <w:del w:id="828" w:author="周虹宇" w:date="2018-09-08T08:45:00Z">
        <w:r>
          <w:rPr>
            <w:rFonts w:hint="eastAsia"/>
          </w:rPr>
          <w:delText>因之有死亡损害的群体有</w:delText>
        </w:r>
      </w:del>
      <w:r>
        <w:rPr>
          <w:rFonts w:hint="eastAsia"/>
        </w:rPr>
        <w:t>阿萨德政权、各类</w:t>
      </w:r>
      <w:ins w:id="829" w:author="周虹宇" w:date="2018-09-08T08:45:00Z">
        <w:r>
          <w:rPr>
            <w:rFonts w:hint="eastAsia"/>
          </w:rPr>
          <w:t>反叛</w:t>
        </w:r>
      </w:ins>
      <w:del w:id="830" w:author="周虹宇" w:date="2018-09-08T08:45:00Z">
        <w:r>
          <w:rPr>
            <w:rFonts w:hint="eastAsia"/>
          </w:rPr>
          <w:delText>叛乱</w:delText>
        </w:r>
      </w:del>
      <w:r>
        <w:rPr>
          <w:rFonts w:hint="eastAsia"/>
        </w:rPr>
        <w:t>组织及平民。</w:t>
      </w:r>
    </w:p>
    <w:p/>
    <w:p>
      <w:r>
        <w:rPr>
          <w:rFonts w:hint="eastAsia"/>
        </w:rPr>
        <w:t xml:space="preserve">    “伊斯兰国”</w:t>
      </w:r>
      <w:ins w:id="831" w:author="周虹宇" w:date="2018-09-08T08:46:00Z">
        <w:r>
          <w:rPr>
            <w:rFonts w:hint="eastAsia"/>
          </w:rPr>
          <w:t>在</w:t>
        </w:r>
      </w:ins>
      <w:del w:id="832" w:author="周虹宇" w:date="2018-09-08T08:46:00Z">
        <w:r>
          <w:rPr>
            <w:rFonts w:hint="eastAsia"/>
          </w:rPr>
          <w:delText>于</w:delText>
        </w:r>
      </w:del>
      <w:r>
        <w:rPr>
          <w:rFonts w:hint="eastAsia"/>
        </w:rPr>
        <w:t>2015年给叙利亚造成的死亡人数最多，2015年“伊斯兰国”在叙利亚引发的恐怖袭击共造成1442人丧生，平均每起死亡10人。“伊斯兰国”</w:t>
      </w:r>
      <w:ins w:id="833" w:author="周虹宇" w:date="2018-09-08T08:46:00Z">
        <w:r>
          <w:rPr>
            <w:rFonts w:hint="eastAsia"/>
          </w:rPr>
          <w:t>在</w:t>
        </w:r>
      </w:ins>
      <w:del w:id="834" w:author="周虹宇" w:date="2018-09-08T08:46:00Z">
        <w:r>
          <w:rPr>
            <w:rFonts w:hint="eastAsia"/>
          </w:rPr>
          <w:delText>再</w:delText>
        </w:r>
      </w:del>
      <w:r>
        <w:rPr>
          <w:rFonts w:hint="eastAsia"/>
        </w:rPr>
        <w:t>叙利亚发动的恐怖袭击中65%使用自杀式炸弹，18%为绑架。绑架所造成的死亡尤为显著，在26起恐怖袭击中造成419人丧生。“伊斯兰国”对叙利亚四分之三的自杀式恐怖袭击负责，其余四分之一归责于努斯拉阵线。“伊斯兰国”发动的恐怖袭击几乎都将矛头瞄准了平民。除此之外，“伊斯兰国”还有相当一部分恐怖袭击将政府雇员作为目标，2015年5月因恐怖袭击而死亡的巴尔米拉政府雇员就达280人。</w:t>
      </w:r>
    </w:p>
    <w:p/>
    <w:p>
      <w:r>
        <w:rPr>
          <w:rFonts w:hint="eastAsia"/>
        </w:rPr>
        <w:t xml:space="preserve">    </w:t>
      </w:r>
      <w:ins w:id="835" w:author="周虹宇" w:date="2018-09-08T08:48:00Z">
        <w:r>
          <w:rPr>
            <w:rFonts w:hint="eastAsia"/>
          </w:rPr>
          <w:t>在叙利亚，</w:t>
        </w:r>
      </w:ins>
      <w:r>
        <w:rPr>
          <w:rFonts w:hint="eastAsia"/>
        </w:rPr>
        <w:t>努斯拉战线作为</w:t>
      </w:r>
      <w:ins w:id="836" w:author="周虹宇" w:date="2018-09-08T08:49:00Z">
        <w:r>
          <w:rPr>
            <w:rFonts w:hint="eastAsia"/>
          </w:rPr>
          <w:t>袭击致死人数</w:t>
        </w:r>
      </w:ins>
      <w:del w:id="837" w:author="周虹宇" w:date="2018-09-08T08:48:00Z">
        <w:r>
          <w:rPr>
            <w:rFonts w:hint="eastAsia"/>
          </w:rPr>
          <w:delText>叙利亚造成</w:delText>
        </w:r>
      </w:del>
      <w:del w:id="838" w:author="周虹宇" w:date="2018-09-08T08:49:00Z">
        <w:r>
          <w:rPr>
            <w:rFonts w:hint="eastAsia"/>
          </w:rPr>
          <w:delText>人员死亡数量</w:delText>
        </w:r>
      </w:del>
      <w:r>
        <w:rPr>
          <w:rFonts w:hint="eastAsia"/>
        </w:rPr>
        <w:t>排名第二的恐怖组织，</w:t>
      </w:r>
      <w:ins w:id="839" w:author="周虹宇" w:date="2018-09-08T08:49:00Z">
        <w:r>
          <w:rPr>
            <w:rFonts w:hint="eastAsia"/>
          </w:rPr>
          <w:t>在</w:t>
        </w:r>
      </w:ins>
      <w:r>
        <w:rPr>
          <w:rFonts w:hint="eastAsia"/>
        </w:rPr>
        <w:t>2015年至少</w:t>
      </w:r>
      <w:ins w:id="840" w:author="周虹宇" w:date="2018-09-08T08:49:00Z">
        <w:r>
          <w:rPr>
            <w:rFonts w:hint="eastAsia"/>
          </w:rPr>
          <w:t>造成</w:t>
        </w:r>
      </w:ins>
      <w:r>
        <w:rPr>
          <w:rFonts w:hint="eastAsia"/>
        </w:rPr>
        <w:t>600人</w:t>
      </w:r>
      <w:del w:id="841" w:author="周虹宇" w:date="2018-09-08T08:49:00Z">
        <w:r>
          <w:rPr>
            <w:rFonts w:hint="eastAsia"/>
          </w:rPr>
          <w:delText>因之</w:delText>
        </w:r>
      </w:del>
      <w:r>
        <w:rPr>
          <w:rFonts w:hint="eastAsia"/>
        </w:rPr>
        <w:t>遇害。努斯拉战线曾为“基地”组织</w:t>
      </w:r>
      <w:ins w:id="842" w:author="周虹宇" w:date="2018-09-08T08:49:00Z">
        <w:r>
          <w:rPr>
            <w:rFonts w:hint="eastAsia"/>
          </w:rPr>
          <w:t>位</w:t>
        </w:r>
      </w:ins>
      <w:r>
        <w:rPr>
          <w:rFonts w:hint="eastAsia"/>
        </w:rPr>
        <w:t>于叙利亚的分支，但在2016年8月宣布独立。在对抗阿萨德政权军事力量时，相较于“伊斯兰国”，努斯拉战线要更为活跃。因此，努斯拉战线50%的袭击目标为军事占据点，尤其是检查站。其中，努斯拉战线针对军事目标发动的自杀式爆炸袭击达8起，造成至少172人死亡。</w:t>
      </w:r>
    </w:p>
    <w:p/>
    <w:p>
      <w:r>
        <w:drawing>
          <wp:inline distT="0" distB="0" distL="0" distR="0">
            <wp:extent cx="4649470" cy="36436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grayscl/>
                      <a:extLst>
                        <a:ext uri="{28A0092B-C50C-407E-A947-70E740481C1C}">
                          <a14:useLocalDpi xmlns:a14="http://schemas.microsoft.com/office/drawing/2010/main" val="0"/>
                        </a:ext>
                      </a:extLst>
                    </a:blip>
                    <a:stretch>
                      <a:fillRect/>
                    </a:stretch>
                  </pic:blipFill>
                  <pic:spPr>
                    <a:xfrm>
                      <a:off x="0" y="0"/>
                      <a:ext cx="4667147" cy="3657412"/>
                    </a:xfrm>
                    <a:prstGeom prst="rect">
                      <a:avLst/>
                    </a:prstGeom>
                  </pic:spPr>
                </pic:pic>
              </a:graphicData>
            </a:graphic>
          </wp:inline>
        </w:drawing>
      </w:r>
    </w:p>
    <w:p>
      <w:r>
        <w:rPr>
          <w:rFonts w:hint="eastAsia"/>
        </w:rPr>
        <w:t xml:space="preserve">    2015年，也门恐怖袭击死亡人数冲击历史新高，相比2014年，增幅132%。2015年也门1519人因恐怖袭击死亡，比2014年增加866人。在此之前，也门恐怖袭击最为严峻的一年为2012年，当年372人因恐怖袭击丧生，也门总统阿里·阿卜杜拉·萨利赫也因之罢免。</w:t>
      </w:r>
    </w:p>
    <w:p/>
    <w:p>
      <w:r>
        <w:rPr>
          <w:rFonts w:hint="eastAsia"/>
        </w:rPr>
        <w:t xml:space="preserve">    2015年共有8个恐怖组织参与恐怖袭击。然而，单是胡塞叛军、“伊斯兰国”各附属组织、及阿拉伯半岛“基地”组织（</w:t>
      </w:r>
      <w:r>
        <w:t>AQAP</w:t>
      </w:r>
      <w:r>
        <w:rPr>
          <w:rFonts w:hint="eastAsia"/>
        </w:rPr>
        <w:t>）这三个恐怖组织所发动的恐怖袭击就占了总数的90%。</w:t>
      </w:r>
    </w:p>
    <w:p/>
    <w:p>
      <w:r>
        <w:rPr>
          <w:rFonts w:hint="eastAsia"/>
        </w:rPr>
        <w:t xml:space="preserve">   胡塞叛军是2015年致死率最高的恐怖组织，其在该年导致的的恐怖袭击死亡</w:t>
      </w:r>
      <w:ins w:id="843" w:author="周虹宇" w:date="2018-09-08T08:51:00Z">
        <w:r>
          <w:rPr>
            <w:rFonts w:hint="eastAsia"/>
          </w:rPr>
          <w:t>数</w:t>
        </w:r>
      </w:ins>
      <w:r>
        <w:rPr>
          <w:rFonts w:hint="eastAsia"/>
        </w:rPr>
        <w:t>占总数的63%，所发动的恐怖袭击</w:t>
      </w:r>
      <w:ins w:id="844" w:author="周虹宇" w:date="2018-09-08T08:51:00Z">
        <w:r>
          <w:rPr>
            <w:rFonts w:hint="eastAsia"/>
          </w:rPr>
          <w:t>数</w:t>
        </w:r>
      </w:ins>
      <w:r>
        <w:rPr>
          <w:rFonts w:hint="eastAsia"/>
        </w:rPr>
        <w:t>占总数的62%，是2014年的7.5倍。胡塞叛军</w:t>
      </w:r>
      <w:ins w:id="845" w:author="周虹宇" w:date="2018-09-08T08:51:00Z">
        <w:r>
          <w:rPr>
            <w:rFonts w:hint="eastAsia"/>
          </w:rPr>
          <w:t>即</w:t>
        </w:r>
      </w:ins>
      <w:del w:id="846" w:author="周虹宇" w:date="2018-09-08T08:51:00Z">
        <w:r>
          <w:rPr>
            <w:rFonts w:hint="eastAsia"/>
          </w:rPr>
          <w:delText>也就是</w:delText>
        </w:r>
      </w:del>
      <w:r>
        <w:rPr>
          <w:rFonts w:hint="eastAsia"/>
        </w:rPr>
        <w:t>伊斯兰教主义武装叛乱分子，主要发动社会经济运动，由栽德派分支--什叶派跟随者组成，在20世纪90年代组建，源起也门北部的萨达省。2014年以来，胡塞叛军时不时会与中央政府发生抗争。胡塞叛军发动社会经济运动的初衷在于复苏经济、解决政治边缘化问题、结束栽德派领域的歧视现象，同样也</w:t>
      </w:r>
      <w:del w:id="847" w:author="周虹宇" w:date="2018-09-08T08:52:00Z">
        <w:r>
          <w:rPr>
            <w:rFonts w:hint="eastAsia"/>
          </w:rPr>
          <w:delText>在于</w:delText>
        </w:r>
      </w:del>
      <w:r>
        <w:rPr>
          <w:rFonts w:hint="eastAsia"/>
        </w:rPr>
        <w:t>寻求自身占主导地位的地区拥有更高的自治权。胡塞叛军与</w:t>
      </w:r>
      <w:ins w:id="848" w:author="周虹宇" w:date="2018-09-08T08:53:00Z">
        <w:r>
          <w:rPr>
            <w:rFonts w:hint="eastAsia"/>
          </w:rPr>
          <w:t>以</w:t>
        </w:r>
      </w:ins>
      <w:r>
        <w:rPr>
          <w:rFonts w:hint="eastAsia"/>
        </w:rPr>
        <w:t>逊尼派教徒</w:t>
      </w:r>
      <w:ins w:id="849" w:author="周虹宇" w:date="2018-09-08T08:53:00Z">
        <w:r>
          <w:rPr>
            <w:rFonts w:hint="eastAsia"/>
          </w:rPr>
          <w:t>占</w:t>
        </w:r>
      </w:ins>
      <w:del w:id="850" w:author="周虹宇" w:date="2018-09-08T08:53:00Z">
        <w:r>
          <w:rPr>
            <w:rFonts w:hint="eastAsia"/>
          </w:rPr>
          <w:delText>为</w:delText>
        </w:r>
      </w:del>
      <w:r>
        <w:rPr>
          <w:rFonts w:hint="eastAsia"/>
        </w:rPr>
        <w:t>多数</w:t>
      </w:r>
      <w:del w:id="851" w:author="周虹宇" w:date="2018-09-08T08:53:00Z">
        <w:r>
          <w:rPr>
            <w:rFonts w:hint="eastAsia"/>
          </w:rPr>
          <w:delText>派</w:delText>
        </w:r>
      </w:del>
      <w:r>
        <w:rPr>
          <w:rFonts w:hint="eastAsia"/>
        </w:rPr>
        <w:t>的政府冲突不断，该组织同样与阿拉伯半岛“基地”组织、“伊斯兰国”各附属组织相对。</w:t>
      </w:r>
    </w:p>
    <w:p/>
    <w:p>
      <w:r>
        <w:rPr>
          <w:rFonts w:hint="eastAsia"/>
        </w:rPr>
        <w:t xml:space="preserve">    2015年也门经历的最大变化在于“伊斯兰国”支持者的增加。现已有3个组织宣布附属于伊斯兰国，但这3个组织在2014年实际上并不活跃。2015年，也门“伊斯兰国”拉赫季省附属组织所发动的两起恐怖袭击共致20人死亡，同年，“伊斯兰国”哈德拉毛省附属组织在发动的四起恐怖袭击中共致34人死亡。也门“伊斯兰国”附属组织中最具杀伤力的为“伊斯兰国”萨那省附属组织，其在2015年发动的27起恐怖袭击中共致271人死亡。总而言之，这三个也门“伊斯兰国”附属组织2015年恐怖袭击死亡人数之和占该年也门恐怖袭击总死亡人数的21%。</w:t>
      </w:r>
    </w:p>
    <w:p/>
    <w:p>
      <w:pPr>
        <w:widowControl/>
        <w:jc w:val="left"/>
      </w:pPr>
      <w:r>
        <w:rPr>
          <w:rFonts w:hint="eastAsia"/>
        </w:rPr>
        <w:t xml:space="preserve">    另一活跃于也门的恐怖组织为阿拉伯半岛“基地”组织（</w:t>
      </w:r>
      <w:r>
        <w:t>AQAP</w:t>
      </w:r>
      <w:r>
        <w:rPr>
          <w:rFonts w:hint="eastAsia"/>
        </w:rPr>
        <w:t>）。阿拉伯半岛“基地”组织是“基地”组织的附属之一，由奥萨马·本·拉登前亲信纳瑟尔·阿尔乌海什领导。</w:t>
      </w:r>
      <w:r>
        <w:t>AQAP</w:t>
      </w:r>
      <w:ins w:id="852" w:author="周虹宇" w:date="2018-09-08T08:55:00Z">
        <w:r>
          <w:rPr>
            <w:rFonts w:hint="eastAsia"/>
          </w:rPr>
          <w:t>于</w:t>
        </w:r>
      </w:ins>
      <w:r>
        <w:rPr>
          <w:rFonts w:hint="eastAsia"/>
        </w:rPr>
        <w:t>2015年在也门发动的恐怖袭击占总数的64%，致死人数占总数的9%。2014年，</w:t>
      </w:r>
      <w:r>
        <w:t>AQAP</w:t>
      </w:r>
      <w:r>
        <w:rPr>
          <w:rFonts w:hint="eastAsia"/>
        </w:rPr>
        <w:t>是也门最为活跃的恐怖组织，但到了2015年，由于6月的一次空袭，纳瑟尔·阿尔乌海什死亡，伊拉米</w:t>
      </w:r>
      <w:del w:id="853" w:author="周虹宇" w:date="2018-09-08T08:56:00Z">
        <w:r>
          <w:rPr>
            <w:rFonts w:hint="eastAsia"/>
          </w:rPr>
          <w:delText>继而</w:delText>
        </w:r>
      </w:del>
      <w:r>
        <w:rPr>
          <w:rFonts w:hint="eastAsia"/>
        </w:rPr>
        <w:t>接管领导位置，</w:t>
      </w:r>
      <w:del w:id="854" w:author="周虹宇" w:date="2018-09-08T08:55:00Z">
        <w:r>
          <w:rPr>
            <w:rFonts w:hint="eastAsia"/>
          </w:rPr>
          <w:delText>因而</w:delText>
        </w:r>
      </w:del>
      <w:r>
        <w:t>AQAP</w:t>
      </w:r>
      <w:r>
        <w:rPr>
          <w:rFonts w:hint="eastAsia"/>
        </w:rPr>
        <w:t>所致死亡人数下降</w:t>
      </w:r>
      <w:ins w:id="855" w:author="周虹宇" w:date="2018-09-08T08:55:00Z">
        <w:r>
          <w:rPr>
            <w:rFonts w:hint="eastAsia"/>
          </w:rPr>
          <w:t>了</w:t>
        </w:r>
      </w:ins>
      <w:r>
        <w:rPr>
          <w:rFonts w:hint="eastAsia"/>
        </w:rPr>
        <w:t>64%。</w:t>
      </w:r>
      <w:del w:id="856" w:author="周虹宇" w:date="2018-09-08T08:56:00Z">
        <w:r>
          <w:rPr/>
          <w:delText>AQAP</w:delText>
        </w:r>
      </w:del>
      <w:r>
        <w:rPr>
          <w:rFonts w:hint="eastAsia"/>
        </w:rPr>
        <w:t>一直以来，</w:t>
      </w:r>
      <w:ins w:id="857" w:author="周虹宇" w:date="2018-09-08T08:56:00Z">
        <w:r>
          <w:rPr/>
          <w:t>AQAP</w:t>
        </w:r>
      </w:ins>
      <w:r>
        <w:rPr>
          <w:rFonts w:hint="eastAsia"/>
        </w:rPr>
        <w:t>都宣称忠诚于“基地”组织，而非“伊斯兰国”，</w:t>
      </w:r>
      <w:r>
        <w:t>AQAP</w:t>
      </w:r>
      <w:r>
        <w:rPr>
          <w:rFonts w:hint="eastAsia"/>
        </w:rPr>
        <w:t>发言人--哈里德·巴塔菲在2015年11月对此作出再度申明。</w:t>
      </w:r>
      <w:r>
        <w:t>AQAP</w:t>
      </w:r>
      <w:r>
        <w:rPr>
          <w:rFonts w:hint="eastAsia"/>
        </w:rPr>
        <w:t>主要在也门南部活动，自2002年来就成为美国空袭的目标。</w:t>
      </w:r>
    </w:p>
    <w:p>
      <w:r>
        <w:rPr>
          <w:rFonts w:hint="eastAsia"/>
        </w:rPr>
        <w:drawing>
          <wp:inline distT="0" distB="0" distL="0" distR="0">
            <wp:extent cx="5274310" cy="40443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grayscl/>
                      <a:extLst>
                        <a:ext uri="{28A0092B-C50C-407E-A947-70E740481C1C}">
                          <a14:useLocalDpi xmlns:a14="http://schemas.microsoft.com/office/drawing/2010/main" val="0"/>
                        </a:ext>
                      </a:extLst>
                    </a:blip>
                    <a:stretch>
                      <a:fillRect/>
                    </a:stretch>
                  </pic:blipFill>
                  <pic:spPr>
                    <a:xfrm>
                      <a:off x="0" y="0"/>
                      <a:ext cx="5274310" cy="4044315"/>
                    </a:xfrm>
                    <a:prstGeom prst="rect">
                      <a:avLst/>
                    </a:prstGeom>
                  </pic:spPr>
                </pic:pic>
              </a:graphicData>
            </a:graphic>
          </wp:inline>
        </w:drawing>
      </w:r>
    </w:p>
    <w:p/>
    <w:p>
      <w:del w:id="858" w:author="周虹宇" w:date="2018-09-08T08:56:00Z">
        <w:r>
          <w:rPr>
            <w:rFonts w:hint="eastAsia"/>
          </w:rPr>
          <w:delText>i</w:delText>
        </w:r>
      </w:del>
    </w:p>
    <w:p>
      <w:r>
        <w:rPr>
          <w:rFonts w:hint="eastAsia"/>
        </w:rPr>
        <w:t xml:space="preserve">    印度2015年恐怖袭击数量及其致死人数有一定的反差，这反映了该国恐怖袭击的本质与他国截然不同。在印度，许多恐怖组织发动恐怖袭击并非为了杀害平民，而是为了寻求政治认同。因此，印度大多数恐怖袭击伤亡人数其实不多。</w:t>
      </w:r>
    </w:p>
    <w:p/>
    <w:p>
      <w:r>
        <w:rPr>
          <w:rFonts w:hint="eastAsia"/>
        </w:rPr>
        <w:t xml:space="preserve">    2015年印度恐怖袭击死亡人数是自2000年以</w:t>
      </w:r>
      <w:ins w:id="859" w:author="周虹宇" w:date="2018-09-08T08:57:00Z">
        <w:r>
          <w:rPr>
            <w:rFonts w:hint="eastAsia"/>
          </w:rPr>
          <w:t>来</w:t>
        </w:r>
      </w:ins>
      <w:del w:id="860" w:author="周虹宇" w:date="2018-09-08T08:57:00Z">
        <w:r>
          <w:rPr>
            <w:rFonts w:hint="eastAsia"/>
          </w:rPr>
          <w:delText>往</w:delText>
        </w:r>
      </w:del>
      <w:ins w:id="861" w:author="周虹宇" w:date="2018-09-08T08:58:00Z">
        <w:r>
          <w:rPr>
            <w:rFonts w:hint="eastAsia"/>
          </w:rPr>
          <w:t>数据次</w:t>
        </w:r>
      </w:ins>
      <w:del w:id="862" w:author="周虹宇" w:date="2018-09-08T08:58:00Z">
        <w:r>
          <w:rPr>
            <w:rFonts w:hint="eastAsia"/>
          </w:rPr>
          <w:delText>数</w:delText>
        </w:r>
      </w:del>
      <w:del w:id="863" w:author="周虹宇" w:date="2018-09-08T08:57:00Z">
        <w:r>
          <w:rPr>
            <w:rFonts w:hint="eastAsia"/>
          </w:rPr>
          <w:delText>据倒数第二</w:delText>
        </w:r>
      </w:del>
      <w:r>
        <w:rPr>
          <w:rFonts w:hint="eastAsia"/>
        </w:rPr>
        <w:t>低的，2015年印度共289人因恐怖袭击死亡，相比2014年下降45%。然而，2015年，印度恐怖袭击数却增长4%，共800起，是自2000年以来最多的。</w:t>
      </w:r>
    </w:p>
    <w:p/>
    <w:p>
      <w:r>
        <w:rPr>
          <w:rFonts w:hint="eastAsia"/>
        </w:rPr>
        <w:t xml:space="preserve">    2015年，印度大约有80%的恐怖袭击都没酿成死亡。2015年在印度发动恐怖袭击的49个大大小小的恐怖组织中，共31个</w:t>
      </w:r>
      <w:del w:id="864" w:author="周虹宇" w:date="2018-09-08T09:01:00Z">
        <w:r>
          <w:rPr>
            <w:rFonts w:hint="eastAsia"/>
          </w:rPr>
          <w:delText>均</w:delText>
        </w:r>
      </w:del>
      <w:r>
        <w:rPr>
          <w:rFonts w:hint="eastAsia"/>
        </w:rPr>
        <w:t>未造成人员死亡。2014年，发动致人死亡恐怖袭击的恐怖组织共27个，相较之下，2015年该数字以下降到18</w:t>
      </w:r>
      <w:ins w:id="865" w:author="周虹宇" w:date="2018-09-08T08:59:00Z">
        <w:r>
          <w:rPr>
            <w:rFonts w:hint="eastAsia"/>
          </w:rPr>
          <w:t>个</w:t>
        </w:r>
      </w:ins>
      <w:r>
        <w:rPr>
          <w:rFonts w:hint="eastAsia"/>
        </w:rPr>
        <w:t>。2015年由</w:t>
      </w:r>
      <w:del w:id="866" w:author="周虹宇" w:date="2018-09-08T09:00:00Z">
        <w:r>
          <w:rPr>
            <w:rFonts w:hint="eastAsia"/>
          </w:rPr>
          <w:delText>某</w:delText>
        </w:r>
      </w:del>
      <w:r>
        <w:rPr>
          <w:rFonts w:hint="eastAsia"/>
        </w:rPr>
        <w:t>四个恐怖组织所造成的死亡人数占总数的72%，而2014年</w:t>
      </w:r>
      <w:del w:id="867" w:author="周虹宇" w:date="2018-09-08T09:00:00Z">
        <w:r>
          <w:rPr>
            <w:rFonts w:hint="eastAsia"/>
          </w:rPr>
          <w:delText>有</w:delText>
        </w:r>
      </w:del>
      <w:ins w:id="868" w:author="周虹宇" w:date="2018-09-08T09:00:00Z">
        <w:r>
          <w:rPr>
            <w:rFonts w:hint="eastAsia"/>
          </w:rPr>
          <w:t>由</w:t>
        </w:r>
      </w:ins>
      <w:r>
        <w:rPr>
          <w:rFonts w:hint="eastAsia"/>
        </w:rPr>
        <w:t>同样四个组织所导致的死亡人数仅为60%。</w:t>
      </w:r>
    </w:p>
    <w:p/>
    <w:p>
      <w:r>
        <w:rPr>
          <w:rFonts w:hint="eastAsia"/>
        </w:rPr>
        <w:t xml:space="preserve">    共产主义组织、伊斯兰教主义组织、及分裂主义组织是分布于印度的三大恐怖组织。共产组织恐怖组织是印度迄今为止最为活跃的恐怖组织，也是恐怖袭击死亡的主要原因。2015年，有两个毛</w:t>
      </w:r>
      <w:del w:id="869" w:author="周虹宇" w:date="2018-09-08T09:02:00Z">
        <w:r>
          <w:rPr>
            <w:rFonts w:hint="eastAsia"/>
          </w:rPr>
          <w:delText>主义</w:delText>
        </w:r>
      </w:del>
      <w:r>
        <w:rPr>
          <w:rFonts w:hint="eastAsia"/>
        </w:rPr>
        <w:t>共</w:t>
      </w:r>
      <w:del w:id="870" w:author="周虹宇" w:date="2018-09-08T09:02:00Z">
        <w:r>
          <w:rPr>
            <w:rFonts w:hint="eastAsia"/>
          </w:rPr>
          <w:delText>产</w:delText>
        </w:r>
      </w:del>
      <w:r>
        <w:rPr>
          <w:rFonts w:hint="eastAsia"/>
        </w:rPr>
        <w:t>组织共造成176人死亡，该数量占2015年恐怖袭击总死亡人数的61%。毛主</w:t>
      </w:r>
      <w:del w:id="871" w:author="周虹宇" w:date="2018-09-08T09:02:00Z">
        <w:r>
          <w:rPr>
            <w:rFonts w:hint="eastAsia"/>
          </w:rPr>
          <w:delText>义</w:delText>
        </w:r>
      </w:del>
      <w:r>
        <w:rPr>
          <w:rFonts w:hint="eastAsia"/>
        </w:rPr>
        <w:t>共</w:t>
      </w:r>
      <w:del w:id="872" w:author="周虹宇" w:date="2018-09-08T09:02:00Z">
        <w:r>
          <w:rPr>
            <w:rFonts w:hint="eastAsia"/>
          </w:rPr>
          <w:delText>产</w:delText>
        </w:r>
      </w:del>
      <w:r>
        <w:rPr>
          <w:rFonts w:hint="eastAsia"/>
        </w:rPr>
        <w:t>组织恐怖袭击最主要的针对目标为警察，该群体因毛</w:t>
      </w:r>
      <w:del w:id="873" w:author="周虹宇" w:date="2018-09-08T09:02:00Z">
        <w:r>
          <w:rPr>
            <w:rFonts w:hint="eastAsia"/>
          </w:rPr>
          <w:delText>主义</w:delText>
        </w:r>
      </w:del>
      <w:r>
        <w:rPr>
          <w:rFonts w:hint="eastAsia"/>
        </w:rPr>
        <w:t>共</w:t>
      </w:r>
      <w:del w:id="874" w:author="周虹宇" w:date="2018-09-08T09:02:00Z">
        <w:r>
          <w:rPr>
            <w:rFonts w:hint="eastAsia"/>
          </w:rPr>
          <w:delText>产</w:delText>
        </w:r>
      </w:del>
      <w:r>
        <w:rPr>
          <w:rFonts w:hint="eastAsia"/>
        </w:rPr>
        <w:t>组织发动的恐怖袭击致死人数占毛</w:t>
      </w:r>
      <w:ins w:id="875" w:author="周虹宇" w:date="2018-09-08T09:03:00Z">
        <w:r>
          <w:rPr>
            <w:rFonts w:hint="eastAsia"/>
          </w:rPr>
          <w:t>共组织</w:t>
        </w:r>
      </w:ins>
      <w:del w:id="876" w:author="周虹宇" w:date="2018-09-08T09:03:00Z">
        <w:r>
          <w:rPr>
            <w:rFonts w:hint="eastAsia"/>
          </w:rPr>
          <w:delText>主义</w:delText>
        </w:r>
      </w:del>
      <w:r>
        <w:rPr>
          <w:rFonts w:hint="eastAsia"/>
        </w:rPr>
        <w:t>所有恐怖袭击死亡人数的三分之一；毛</w:t>
      </w:r>
      <w:del w:id="877" w:author="周虹宇" w:date="2018-09-08T09:03:00Z">
        <w:r>
          <w:rPr>
            <w:rFonts w:hint="eastAsia"/>
          </w:rPr>
          <w:delText>主义</w:delText>
        </w:r>
      </w:del>
      <w:r>
        <w:rPr>
          <w:rFonts w:hint="eastAsia"/>
        </w:rPr>
        <w:t>共</w:t>
      </w:r>
      <w:del w:id="878" w:author="周虹宇" w:date="2018-09-08T09:03:00Z">
        <w:r>
          <w:rPr>
            <w:rFonts w:hint="eastAsia"/>
          </w:rPr>
          <w:delText>产</w:delText>
        </w:r>
      </w:del>
      <w:r>
        <w:rPr>
          <w:rFonts w:hint="eastAsia"/>
        </w:rPr>
        <w:t>组织恐怖袭击的第二目标为平民，该群体死亡人数则占总数的20%；其他毛</w:t>
      </w:r>
      <w:del w:id="879" w:author="周虹宇" w:date="2018-09-08T09:04:00Z">
        <w:r>
          <w:rPr>
            <w:rFonts w:hint="eastAsia"/>
          </w:rPr>
          <w:delText>主义</w:delText>
        </w:r>
      </w:del>
      <w:r>
        <w:rPr>
          <w:rFonts w:hint="eastAsia"/>
        </w:rPr>
        <w:t>共</w:t>
      </w:r>
      <w:del w:id="880" w:author="周虹宇" w:date="2018-09-08T09:04:00Z">
        <w:r>
          <w:rPr>
            <w:rFonts w:hint="eastAsia"/>
          </w:rPr>
          <w:delText>产</w:delText>
        </w:r>
      </w:del>
      <w:r>
        <w:rPr>
          <w:rFonts w:hint="eastAsia"/>
        </w:rPr>
        <w:t>组织恐怖袭击目标为政府和企业。毛</w:t>
      </w:r>
      <w:del w:id="881" w:author="周虹宇" w:date="2018-09-08T09:04:00Z">
        <w:r>
          <w:rPr>
            <w:rFonts w:hint="eastAsia"/>
          </w:rPr>
          <w:delText>主义</w:delText>
        </w:r>
      </w:del>
      <w:r>
        <w:rPr>
          <w:rFonts w:hint="eastAsia"/>
        </w:rPr>
        <w:t>共</w:t>
      </w:r>
      <w:del w:id="882" w:author="周虹宇" w:date="2018-09-08T09:04:00Z">
        <w:r>
          <w:rPr>
            <w:rFonts w:hint="eastAsia"/>
          </w:rPr>
          <w:delText>产</w:delText>
        </w:r>
      </w:del>
      <w:r>
        <w:rPr>
          <w:rFonts w:hint="eastAsia"/>
        </w:rPr>
        <w:t>组织发动的大多数恐怖袭击位于比哈尔、切蒂斯格尔邦、加尔克汉德邦、奥里萨邦。</w:t>
      </w:r>
    </w:p>
    <w:p/>
    <w:p>
      <w:r>
        <w:rPr>
          <w:rFonts w:hint="eastAsia"/>
        </w:rPr>
        <w:t xml:space="preserve">    印度与巴基斯坦在查谟、克什米尔的冲突是伊斯兰恐怖主义的主要催化剂。2015年印度最具杀伤力的恐怖组织</w:t>
      </w:r>
      <w:ins w:id="883" w:author="周虹宇" w:date="2018-09-08T09:06:00Z">
        <w:r>
          <w:rPr>
            <w:rFonts w:hint="eastAsia"/>
          </w:rPr>
          <w:t>——</w:t>
        </w:r>
      </w:ins>
      <w:del w:id="884" w:author="周虹宇" w:date="2018-09-08T09:06:00Z">
        <w:r>
          <w:rPr>
            <w:rFonts w:hint="eastAsia"/>
          </w:rPr>
          <w:delText>-</w:delText>
        </w:r>
      </w:del>
      <w:del w:id="885" w:author="周虹宇" w:date="2018-09-08T09:06:00Z">
        <w:r>
          <w:rPr/>
          <w:delText>-</w:delText>
        </w:r>
      </w:del>
      <w:r>
        <w:rPr>
          <w:rFonts w:hint="eastAsia"/>
        </w:rPr>
        <w:t>虔诚军、真主穆斯林游击队</w:t>
      </w:r>
      <w:ins w:id="886" w:author="周虹宇" w:date="2018-09-08T09:06:00Z">
        <w:r>
          <w:rPr>
            <w:rFonts w:hint="eastAsia"/>
          </w:rPr>
          <w:t>——</w:t>
        </w:r>
      </w:ins>
      <w:r>
        <w:rPr>
          <w:rFonts w:hint="eastAsia"/>
        </w:rPr>
        <w:t>在巴基斯坦、阿富汗、孟加拉国</w:t>
      </w:r>
      <w:ins w:id="887" w:author="周虹宇" w:date="2018-09-08T09:06:00Z">
        <w:r>
          <w:rPr>
            <w:rFonts w:hint="eastAsia"/>
          </w:rPr>
          <w:t>也</w:t>
        </w:r>
      </w:ins>
      <w:r>
        <w:rPr>
          <w:rFonts w:hint="eastAsia"/>
        </w:rPr>
        <w:t>同样也发动过恐怖袭击。虔诚军2015年将主要矛头指向巴基斯坦，共致22人死亡。真主穆斯林游击队是一个伊斯兰教主义组织，基地位于巴基斯坦，在2013造成的死亡人数达到顶峰，从此之后便有所下降。珍珠穆斯林游击队2013年共致30人遇害，该数量在2014年减少到11人，到了2015年，该组织所致死亡降至7人。</w:t>
      </w:r>
    </w:p>
    <w:p/>
    <w:p>
      <w:r>
        <w:rPr>
          <w:rFonts w:hint="eastAsia"/>
        </w:rPr>
        <w:t xml:space="preserve">    过去三十年来，印度东北地区种族分离主义运动持续不断，种族政治动荡一刻不停。2015年最具杀伤力的分离主义组织为加里民族解放军（共致10人死亡）、阿萨姆统一解放阵线（共致5人死亡）。</w:t>
      </w:r>
    </w:p>
    <w:p/>
    <w:p>
      <w:r>
        <w:rPr>
          <w:rFonts w:hint="eastAsia"/>
        </w:rPr>
        <w:drawing>
          <wp:inline distT="0" distB="0" distL="0" distR="0">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grayscl/>
                      <a:extLst>
                        <a:ext uri="{28A0092B-C50C-407E-A947-70E740481C1C}">
                          <a14:useLocalDpi xmlns:a14="http://schemas.microsoft.com/office/drawing/2010/main" val="0"/>
                        </a:ext>
                      </a:extLst>
                    </a:blip>
                    <a:stretch>
                      <a:fillRect/>
                    </a:stretch>
                  </pic:blipFill>
                  <pic:spPr>
                    <a:xfrm>
                      <a:off x="0" y="0"/>
                      <a:ext cx="5274310" cy="3914775"/>
                    </a:xfrm>
                    <a:prstGeom prst="rect">
                      <a:avLst/>
                    </a:prstGeom>
                  </pic:spPr>
                </pic:pic>
              </a:graphicData>
            </a:graphic>
          </wp:inline>
        </w:drawing>
      </w:r>
    </w:p>
    <w:p/>
    <w:p>
      <w:r>
        <w:rPr>
          <w:rFonts w:hint="eastAsia"/>
        </w:rPr>
        <w:t xml:space="preserve">    尽管索马里2015年恐怖袭击死亡人数相比2014年下降18%，其数量仍</w:t>
      </w:r>
      <w:ins w:id="888" w:author="周虹宇" w:date="2018-09-08T09:30:00Z">
        <w:r>
          <w:rPr>
            <w:rFonts w:hint="eastAsia"/>
          </w:rPr>
          <w:t>在</w:t>
        </w:r>
      </w:ins>
      <w:r>
        <w:rPr>
          <w:rFonts w:hint="eastAsia"/>
        </w:rPr>
        <w:t>历年</w:t>
      </w:r>
      <w:ins w:id="889" w:author="周虹宇" w:date="2018-09-08T09:30:00Z">
        <w:r>
          <w:rPr>
            <w:rFonts w:hint="eastAsia"/>
          </w:rPr>
          <w:t>排</w:t>
        </w:r>
      </w:ins>
      <w:del w:id="890" w:author="周虹宇" w:date="2018-09-08T09:30:00Z">
        <w:r>
          <w:rPr>
            <w:rFonts w:hint="eastAsia"/>
          </w:rPr>
          <w:delText>来排名</w:delText>
        </w:r>
      </w:del>
      <w:r>
        <w:rPr>
          <w:rFonts w:hint="eastAsia"/>
        </w:rPr>
        <w:t>第二。2015年，</w:t>
      </w:r>
      <w:ins w:id="891" w:author="周虹宇" w:date="2018-09-08T09:30:00Z">
        <w:r>
          <w:rPr>
            <w:rFonts w:hint="eastAsia"/>
          </w:rPr>
          <w:t>是</w:t>
        </w:r>
      </w:ins>
      <w:r>
        <w:rPr>
          <w:rFonts w:hint="eastAsia"/>
        </w:rPr>
        <w:t>索马里自2009年来第一次遭遇由两支以上恐怖组织发动恐怖袭击</w:t>
      </w:r>
      <w:ins w:id="892" w:author="周虹宇" w:date="2018-09-08T09:30:00Z">
        <w:r>
          <w:rPr>
            <w:rFonts w:hint="eastAsia"/>
          </w:rPr>
          <w:t>的一年</w:t>
        </w:r>
      </w:ins>
      <w:r>
        <w:rPr>
          <w:rFonts w:hint="eastAsia"/>
        </w:rPr>
        <w:t>。2015年，索马里共四支恐怖组织发动恐怖袭击，其中两支之前未曾在该国有所行动，分别为奥达勒州地区政府军、“伊斯兰国”。然而，索马里2015年90%的恐怖袭击死亡</w:t>
      </w:r>
      <w:ins w:id="893" w:author="周虹宇" w:date="2018-09-08T09:31:00Z">
        <w:r>
          <w:rPr>
            <w:rFonts w:hint="eastAsia"/>
          </w:rPr>
          <w:t>人数</w:t>
        </w:r>
      </w:ins>
      <w:r>
        <w:rPr>
          <w:rFonts w:hint="eastAsia"/>
        </w:rPr>
        <w:t>都由索马里反政府武装组织青年党造成，该组织自2007年起，每年都会在索马里发动1起恐怖袭击。</w:t>
      </w:r>
    </w:p>
    <w:p/>
    <w:p>
      <w:r>
        <w:rPr>
          <w:rFonts w:hint="eastAsia"/>
        </w:rPr>
        <w:t xml:space="preserve">    索马里反政府武装组织青年党已占据索马里部分领土，于2010年占领索马里首都摩加迪沙。印度洋计划联合军事任务在2014年8月16日启动，</w:t>
      </w:r>
      <w:ins w:id="894" w:author="周虹宇" w:date="2018-09-08T09:32:00Z">
        <w:r>
          <w:rPr>
            <w:rFonts w:hint="eastAsia"/>
          </w:rPr>
          <w:t>意在</w:t>
        </w:r>
      </w:ins>
      <w:r>
        <w:rPr>
          <w:rFonts w:hint="eastAsia"/>
        </w:rPr>
        <w:t>打压反索马里政府武装组织青年党。参与印度洋计划联合军事任务</w:t>
      </w:r>
      <w:del w:id="895" w:author="周虹宇" w:date="2018-09-08T09:36:00Z">
        <w:r>
          <w:rPr>
            <w:rFonts w:hint="eastAsia"/>
          </w:rPr>
          <w:delText>军事任务</w:delText>
        </w:r>
      </w:del>
      <w:r>
        <w:rPr>
          <w:rFonts w:hint="eastAsia"/>
        </w:rPr>
        <w:t>的有索马里军方、非洲联盟、美国军方。印度洋计划联合军事任务已成功剿灭索马里反政府武装组织青年党多位领袖。索马里反政府武装组织青年党总领袖</w:t>
      </w:r>
      <w:ins w:id="896" w:author="周虹宇" w:date="2018-09-08T09:33:00Z">
        <w:r>
          <w:rPr>
            <w:rFonts w:hint="eastAsia"/>
          </w:rPr>
          <w:t>莫克塔尔·阿里·</w:t>
        </w:r>
      </w:ins>
      <w:ins w:id="897" w:author="周虹宇" w:date="2018-09-08T09:35:00Z">
        <w:r>
          <w:rPr>
            <w:rFonts w:hint="eastAsia"/>
          </w:rPr>
          <w:t>祖比尔（</w:t>
        </w:r>
      </w:ins>
      <w:r>
        <w:t xml:space="preserve">Moktar Ali </w:t>
      </w:r>
      <w:del w:id="898" w:author="周虹宇" w:date="2018-09-08T09:34:00Z">
        <w:r>
          <w:rPr/>
          <w:delText>A</w:delText>
        </w:r>
      </w:del>
      <w:ins w:id="899" w:author="周虹宇" w:date="2018-09-08T09:34:00Z">
        <w:r>
          <w:rPr>
            <w:rFonts w:hint="eastAsia"/>
          </w:rPr>
          <w:t>Z</w:t>
        </w:r>
      </w:ins>
      <w:r>
        <w:t>ubeyr</w:t>
      </w:r>
      <w:ins w:id="900" w:author="周虹宇" w:date="2018-09-08T09:35:00Z">
        <w:r>
          <w:rPr>
            <w:rFonts w:hint="eastAsia"/>
          </w:rPr>
          <w:t>）</w:t>
        </w:r>
      </w:ins>
      <w:r>
        <w:rPr>
          <w:rFonts w:hint="eastAsia"/>
        </w:rPr>
        <w:t>死于2014年美国军方发动的空袭。</w:t>
      </w:r>
      <w:ins w:id="901" w:author="周虹宇" w:date="2018-09-08T09:36:00Z">
        <w:r>
          <w:rPr>
            <w:rFonts w:hint="eastAsia"/>
          </w:rPr>
          <w:t>由</w:t>
        </w:r>
      </w:ins>
      <w:r>
        <w:rPr>
          <w:rFonts w:hint="eastAsia"/>
        </w:rPr>
        <w:t>艾哈迈德·奥马尔</w:t>
      </w:r>
      <w:del w:id="902" w:author="周虹宇" w:date="2018-09-08T09:36:00Z">
        <w:r>
          <w:rPr>
            <w:rFonts w:hint="eastAsia"/>
          </w:rPr>
          <w:delText>替代</w:delText>
        </w:r>
      </w:del>
      <w:ins w:id="903" w:author="周虹宇" w:date="2018-09-08T09:36:00Z">
        <w:r>
          <w:rPr>
            <w:rFonts w:hint="eastAsia"/>
          </w:rPr>
          <w:t>接替</w:t>
        </w:r>
      </w:ins>
      <w:r>
        <w:rPr>
          <w:rFonts w:hint="eastAsia"/>
        </w:rPr>
        <w:t>成为高组织的新任领袖，并宣誓效忠“基地”组织。</w:t>
      </w:r>
    </w:p>
    <w:p/>
    <w:p>
      <w:r>
        <w:rPr>
          <w:rFonts w:hint="eastAsia"/>
        </w:rPr>
        <w:t xml:space="preserve">    2015年政府雇员是恐怖袭击的主要目标，44%的恐怖袭击</w:t>
      </w:r>
      <w:ins w:id="904" w:author="周虹宇" w:date="2018-09-08T09:38:00Z">
        <w:r>
          <w:rPr>
            <w:rFonts w:hint="eastAsia"/>
          </w:rPr>
          <w:t>的</w:t>
        </w:r>
      </w:ins>
      <w:r>
        <w:rPr>
          <w:rFonts w:hint="eastAsia"/>
        </w:rPr>
        <w:t>死亡</w:t>
      </w:r>
      <w:ins w:id="905" w:author="周虹宇" w:date="2018-09-08T09:37:00Z">
        <w:r>
          <w:rPr>
            <w:rFonts w:hint="eastAsia"/>
          </w:rPr>
          <w:t>者</w:t>
        </w:r>
      </w:ins>
      <w:del w:id="906" w:author="周虹宇" w:date="2018-09-08T09:38:00Z">
        <w:r>
          <w:rPr>
            <w:rFonts w:hint="eastAsia"/>
          </w:rPr>
          <w:delText>都来</w:delText>
        </w:r>
      </w:del>
      <w:ins w:id="907" w:author="周虹宇" w:date="2018-09-08T09:38:00Z">
        <w:r>
          <w:rPr>
            <w:rFonts w:hint="eastAsia"/>
          </w:rPr>
          <w:t>为来自</w:t>
        </w:r>
      </w:ins>
      <w:del w:id="908" w:author="周虹宇" w:date="2018-09-08T09:38:00Z">
        <w:r>
          <w:rPr>
            <w:rFonts w:hint="eastAsia"/>
          </w:rPr>
          <w:delText>自</w:delText>
        </w:r>
      </w:del>
      <w:r>
        <w:rPr>
          <w:rFonts w:hint="eastAsia"/>
        </w:rPr>
        <w:t>政府雇员，而此比例在2014年为17%。大多数死亡都是由爆炸恐怖袭击和自杀式恐怖袭击造成。平民</w:t>
      </w:r>
      <w:del w:id="909" w:author="周虹宇" w:date="2018-09-08T09:38:00Z">
        <w:r>
          <w:rPr>
            <w:rFonts w:hint="eastAsia"/>
          </w:rPr>
          <w:delText>则为</w:delText>
        </w:r>
      </w:del>
      <w:ins w:id="910" w:author="周虹宇" w:date="2018-09-08T09:38:00Z">
        <w:r>
          <w:rPr>
            <w:rFonts w:hint="eastAsia"/>
          </w:rPr>
          <w:t>是</w:t>
        </w:r>
      </w:ins>
      <w:r>
        <w:rPr>
          <w:rFonts w:hint="eastAsia"/>
        </w:rPr>
        <w:t>恐怖袭击另一目标，2015年共有105</w:t>
      </w:r>
      <w:ins w:id="911" w:author="周虹宇" w:date="2018-09-08T09:37:00Z">
        <w:r>
          <w:rPr>
            <w:rFonts w:hint="eastAsia"/>
          </w:rPr>
          <w:t>名</w:t>
        </w:r>
      </w:ins>
      <w:r>
        <w:rPr>
          <w:rFonts w:hint="eastAsia"/>
        </w:rPr>
        <w:t>平民因恐怖袭击死亡，占所有恐怖袭击死亡人数的16%，而在2014年，平民因恐怖袭击死亡达202人。2015年索马里恐怖袭击目标其次为军队，该群体2015年因恐怖袭击死亡人数下降65%。</w:t>
      </w:r>
    </w:p>
    <w:p/>
    <w:p>
      <w:r>
        <w:rPr>
          <w:rFonts w:hint="eastAsia"/>
        </w:rPr>
        <w:t xml:space="preserve">    就杀伤力而言，其他种类的恐怖袭击在自杀式恐怖袭击杀伤力面前也只不过是小巫见大巫。自杀</w:t>
      </w:r>
      <w:del w:id="912" w:author="周虹宇" w:date="2018-09-08T09:38:00Z">
        <w:r>
          <w:rPr>
            <w:rFonts w:hint="eastAsia"/>
          </w:rPr>
          <w:delText>是</w:delText>
        </w:r>
      </w:del>
      <w:ins w:id="913" w:author="周虹宇" w:date="2018-09-08T09:39:00Z">
        <w:r>
          <w:rPr>
            <w:rFonts w:hint="eastAsia"/>
          </w:rPr>
          <w:t>式</w:t>
        </w:r>
      </w:ins>
      <w:r>
        <w:rPr>
          <w:rFonts w:hint="eastAsia"/>
        </w:rPr>
        <w:t>恐怖袭击平均每次可致14.6人死亡，而其他种类的恐怖袭击平均每次致死1.7人。</w:t>
      </w:r>
    </w:p>
    <w:p/>
    <w:p>
      <w:r>
        <w:rPr>
          <w:rFonts w:hint="eastAsia"/>
        </w:rPr>
        <w:t xml:space="preserve">    索马里2015年遭遇最大规模的恐怖袭击由索马里反政府武装组织青年党发动，</w:t>
      </w:r>
      <w:ins w:id="914" w:author="周虹宇" w:date="2018-09-08T09:39:00Z">
        <w:r>
          <w:rPr>
            <w:rFonts w:hint="eastAsia"/>
          </w:rPr>
          <w:t>在</w:t>
        </w:r>
      </w:ins>
      <w:r>
        <w:rPr>
          <w:rFonts w:hint="eastAsia"/>
        </w:rPr>
        <w:t>袭击现场，人体炸弹引发一辆载有炸弹的汽车后，该组织激进分子蜂拥而至，捣毁了非洲联盟军事任务的根据地，造成至少70人丧生。</w:t>
      </w:r>
    </w:p>
    <w:p/>
    <w:p>
      <w:r>
        <w:rPr>
          <w:rFonts w:hint="eastAsia"/>
        </w:rPr>
        <w:t xml:space="preserve">    索马里</w:t>
      </w:r>
      <w:del w:id="915" w:author="周虹宇" w:date="2018-09-08T09:39:00Z">
        <w:r>
          <w:rPr>
            <w:rFonts w:hint="eastAsia"/>
          </w:rPr>
          <w:delText>亚</w:delText>
        </w:r>
      </w:del>
      <w:r>
        <w:rPr>
          <w:rFonts w:hint="eastAsia"/>
        </w:rPr>
        <w:t>南部一直是恐怖袭击的重灾区。摩加迪沙是索马里最大的城市，也是首都，此地恐怖袭击数量占全国的32%；波德兰德州恐怖袭击数量位居其次，占全国5%；下谢贝利州的阿夫戈耶村恐怖袭击则占了4%；希兰州贝莱德文地区恐怖袭击占3%。2015年索马里恐怖袭击死亡的四分之三发生在以下四州：巴纳迪尔州、拜州、盖多州、下谢贝利州。</w:t>
      </w:r>
    </w:p>
    <w:p>
      <w:r>
        <w:rPr>
          <w:rFonts w:hint="eastAsia"/>
        </w:rPr>
        <w:t xml:space="preserve">    </w:t>
      </w:r>
    </w:p>
    <w:p/>
    <w:p>
      <w:r>
        <w:rPr>
          <w:rFonts w:hint="eastAsia"/>
        </w:rPr>
        <w:drawing>
          <wp:inline distT="0" distB="0" distL="0" distR="0">
            <wp:extent cx="5274310" cy="40487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grayscl/>
                      <a:extLst>
                        <a:ext uri="{28A0092B-C50C-407E-A947-70E740481C1C}">
                          <a14:useLocalDpi xmlns:a14="http://schemas.microsoft.com/office/drawing/2010/main" val="0"/>
                        </a:ext>
                      </a:extLst>
                    </a:blip>
                    <a:stretch>
                      <a:fillRect/>
                    </a:stretch>
                  </pic:blipFill>
                  <pic:spPr>
                    <a:xfrm>
                      <a:off x="0" y="0"/>
                      <a:ext cx="5274310" cy="4048760"/>
                    </a:xfrm>
                    <a:prstGeom prst="rect">
                      <a:avLst/>
                    </a:prstGeom>
                  </pic:spPr>
                </pic:pic>
              </a:graphicData>
            </a:graphic>
          </wp:inline>
        </w:drawing>
      </w:r>
    </w:p>
    <w:p/>
    <w:p/>
    <w:p>
      <w:pPr>
        <w:rPr>
          <w:sz w:val="20"/>
          <w:szCs w:val="20"/>
        </w:rPr>
      </w:pPr>
      <w:r>
        <w:rPr>
          <w:rFonts w:hint="eastAsia"/>
        </w:rPr>
        <w:t xml:space="preserve">    埃及2015年恐怖袭击数量</w:t>
      </w:r>
      <w:del w:id="916" w:author="周虹宇" w:date="2018-09-08T12:43:00Z">
        <w:r>
          <w:rPr>
            <w:rFonts w:hint="eastAsia"/>
          </w:rPr>
          <w:delText>已</w:delText>
        </w:r>
      </w:del>
      <w:r>
        <w:rPr>
          <w:rFonts w:hint="eastAsia"/>
        </w:rPr>
        <w:t>迎来了自2000年来的历史新高。埃及2015年恐怖袭击死亡662人，相比2014年，增长</w:t>
      </w:r>
      <w:ins w:id="917" w:author="周虹宇" w:date="2018-09-08T12:43:00Z">
        <w:r>
          <w:rPr>
            <w:rFonts w:hint="eastAsia"/>
          </w:rPr>
          <w:t>了</w:t>
        </w:r>
      </w:ins>
      <w:r>
        <w:rPr>
          <w:rFonts w:hint="eastAsia"/>
        </w:rPr>
        <w:t>260%。然而，2000-2012年间，在恐怖袭击死亡人数最多的一年中</w:t>
      </w:r>
      <w:del w:id="918" w:author="周虹宇" w:date="2018-09-08T12:49:00Z">
        <w:r>
          <w:rPr>
            <w:rFonts w:hint="eastAsia"/>
          </w:rPr>
          <w:delText>印度</w:delText>
        </w:r>
      </w:del>
      <w:r>
        <w:rPr>
          <w:rFonts w:hint="eastAsia"/>
        </w:rPr>
        <w:t>有92人丧生</w:t>
      </w:r>
      <w:r>
        <w:rPr>
          <w:rFonts w:hint="eastAsia"/>
          <w:sz w:val="20"/>
          <w:szCs w:val="20"/>
        </w:rPr>
        <w:t>。2000年至今，</w:t>
      </w:r>
      <w:del w:id="919" w:author="周虹宇" w:date="2018-09-08T12:49:00Z">
        <w:r>
          <w:rPr>
            <w:rFonts w:hint="eastAsia"/>
            <w:sz w:val="20"/>
            <w:szCs w:val="20"/>
          </w:rPr>
          <w:delText>有七年</w:delText>
        </w:r>
      </w:del>
      <w:r>
        <w:rPr>
          <w:rFonts w:hint="eastAsia"/>
          <w:sz w:val="20"/>
          <w:szCs w:val="20"/>
        </w:rPr>
        <w:t>埃及</w:t>
      </w:r>
      <w:ins w:id="920" w:author="周虹宇" w:date="2018-09-08T12:49:00Z">
        <w:r>
          <w:rPr>
            <w:rFonts w:hint="eastAsia"/>
            <w:sz w:val="20"/>
            <w:szCs w:val="20"/>
          </w:rPr>
          <w:t>有七年</w:t>
        </w:r>
      </w:ins>
      <w:r>
        <w:rPr>
          <w:rFonts w:hint="eastAsia"/>
          <w:sz w:val="20"/>
          <w:szCs w:val="20"/>
        </w:rPr>
        <w:t>无恐怖袭击死亡。</w:t>
      </w:r>
    </w:p>
    <w:p>
      <w:pPr>
        <w:rPr>
          <w:sz w:val="20"/>
          <w:szCs w:val="20"/>
        </w:rPr>
      </w:pPr>
    </w:p>
    <w:p>
      <w:pPr>
        <w:rPr>
          <w:sz w:val="20"/>
          <w:szCs w:val="20"/>
        </w:rPr>
      </w:pPr>
      <w:r>
        <w:rPr>
          <w:rFonts w:hint="eastAsia"/>
          <w:sz w:val="20"/>
          <w:szCs w:val="20"/>
        </w:rPr>
        <w:t xml:space="preserve">    在埃及，军事冲突也会造成死亡。2015年，埃及政府与“伊斯兰国”、“伊斯兰国”埃及附属组织安萨贝特艾马克迪斯展开激烈斗争，</w:t>
      </w:r>
      <w:del w:id="921" w:author="周虹宇" w:date="2018-09-08T12:49:00Z">
        <w:r>
          <w:rPr>
            <w:rFonts w:hint="eastAsia"/>
            <w:sz w:val="20"/>
            <w:szCs w:val="20"/>
          </w:rPr>
          <w:delText>因此</w:delText>
        </w:r>
      </w:del>
      <w:r>
        <w:rPr>
          <w:rFonts w:hint="eastAsia"/>
          <w:sz w:val="20"/>
          <w:szCs w:val="20"/>
        </w:rPr>
        <w:t>造成额外的750人死亡。</w:t>
      </w:r>
    </w:p>
    <w:p>
      <w:pPr>
        <w:rPr>
          <w:sz w:val="20"/>
          <w:szCs w:val="20"/>
        </w:rPr>
      </w:pPr>
    </w:p>
    <w:p>
      <w:pPr>
        <w:rPr>
          <w:sz w:val="20"/>
          <w:szCs w:val="20"/>
        </w:rPr>
      </w:pPr>
      <w:r>
        <w:rPr>
          <w:rFonts w:hint="eastAsia"/>
          <w:sz w:val="20"/>
          <w:szCs w:val="20"/>
        </w:rPr>
        <w:t xml:space="preserve">    “伊斯兰国”西奈省附属组织</w:t>
      </w:r>
      <w:ins w:id="922" w:author="周虹宇" w:date="2018-09-08T12:49:00Z">
        <w:r>
          <w:rPr>
            <w:rFonts w:hint="eastAsia"/>
            <w:sz w:val="20"/>
            <w:szCs w:val="20"/>
          </w:rPr>
          <w:t>在</w:t>
        </w:r>
      </w:ins>
      <w:r>
        <w:rPr>
          <w:rFonts w:hint="eastAsia"/>
          <w:sz w:val="20"/>
          <w:szCs w:val="20"/>
        </w:rPr>
        <w:t>2015年造成的恐怖袭击死亡占总数的78%。</w:t>
      </w:r>
      <w:ins w:id="923" w:author="周虹宇" w:date="2018-09-08T12:49:00Z">
        <w:r>
          <w:rPr>
            <w:rFonts w:hint="eastAsia"/>
            <w:sz w:val="20"/>
            <w:szCs w:val="20"/>
          </w:rPr>
          <w:t>由于</w:t>
        </w:r>
      </w:ins>
      <w:del w:id="924" w:author="周虹宇" w:date="2018-09-08T12:49:00Z">
        <w:r>
          <w:rPr>
            <w:rFonts w:hint="eastAsia"/>
            <w:sz w:val="20"/>
            <w:szCs w:val="20"/>
          </w:rPr>
          <w:delText>然而，因为</w:delText>
        </w:r>
      </w:del>
      <w:r>
        <w:rPr>
          <w:rFonts w:hint="eastAsia"/>
          <w:sz w:val="20"/>
          <w:szCs w:val="20"/>
        </w:rPr>
        <w:t>还有19%恐怖袭击死亡原委尚未知晓，所以</w:t>
      </w:r>
      <w:del w:id="925" w:author="周虹宇" w:date="2018-09-08T12:50:00Z">
        <w:r>
          <w:rPr>
            <w:rFonts w:hint="eastAsia"/>
            <w:sz w:val="20"/>
            <w:szCs w:val="20"/>
          </w:rPr>
          <w:delText>事实上</w:delText>
        </w:r>
      </w:del>
      <w:r>
        <w:rPr>
          <w:rFonts w:hint="eastAsia"/>
          <w:sz w:val="20"/>
          <w:szCs w:val="20"/>
        </w:rPr>
        <w:t>，该恐怖组织所造成的死亡人数可能要更多。“伊斯兰国”西奈省附属组织2014年</w:t>
      </w:r>
      <w:del w:id="926" w:author="周虹宇" w:date="2018-09-08T12:50:00Z">
        <w:r>
          <w:rPr>
            <w:rFonts w:hint="eastAsia"/>
            <w:sz w:val="20"/>
            <w:szCs w:val="20"/>
          </w:rPr>
          <w:delText>发动</w:delText>
        </w:r>
      </w:del>
      <w:ins w:id="927" w:author="周虹宇" w:date="2018-09-08T12:50:00Z">
        <w:r>
          <w:rPr>
            <w:rFonts w:hint="eastAsia"/>
            <w:sz w:val="20"/>
            <w:szCs w:val="20"/>
          </w:rPr>
          <w:t>首次发动</w:t>
        </w:r>
      </w:ins>
      <w:del w:id="928" w:author="周虹宇" w:date="2018-09-08T12:50:00Z">
        <w:r>
          <w:rPr>
            <w:rFonts w:hint="eastAsia"/>
            <w:sz w:val="20"/>
            <w:szCs w:val="20"/>
          </w:rPr>
          <w:delText>首次</w:delText>
        </w:r>
      </w:del>
      <w:r>
        <w:rPr>
          <w:rFonts w:hint="eastAsia"/>
          <w:sz w:val="20"/>
          <w:szCs w:val="20"/>
        </w:rPr>
        <w:t>恐怖袭击，该年发动的</w:t>
      </w:r>
      <w:del w:id="929" w:author="周虹宇" w:date="2018-09-08T12:50:00Z">
        <w:r>
          <w:rPr>
            <w:rFonts w:hint="eastAsia"/>
            <w:sz w:val="20"/>
            <w:szCs w:val="20"/>
          </w:rPr>
          <w:delText>所有</w:delText>
        </w:r>
      </w:del>
      <w:r>
        <w:rPr>
          <w:rFonts w:hint="eastAsia"/>
          <w:sz w:val="20"/>
          <w:szCs w:val="20"/>
        </w:rPr>
        <w:t>11起恐怖袭击中共杀害11人。2015年，该组织所发动的恐怖袭击增长10多倍，共</w:t>
      </w:r>
      <w:ins w:id="930" w:author="周虹宇" w:date="2018-09-08T12:50:00Z">
        <w:r>
          <w:rPr>
            <w:rFonts w:hint="eastAsia"/>
            <w:sz w:val="20"/>
            <w:szCs w:val="20"/>
          </w:rPr>
          <w:t>1</w:t>
        </w:r>
      </w:ins>
      <w:r>
        <w:rPr>
          <w:rFonts w:hint="eastAsia"/>
          <w:sz w:val="20"/>
          <w:szCs w:val="20"/>
        </w:rPr>
        <w:t>11起，造成517人死亡。</w:t>
      </w:r>
    </w:p>
    <w:p>
      <w:pPr>
        <w:rPr>
          <w:sz w:val="20"/>
          <w:szCs w:val="20"/>
        </w:rPr>
      </w:pPr>
    </w:p>
    <w:p>
      <w:pPr>
        <w:rPr>
          <w:sz w:val="20"/>
          <w:szCs w:val="20"/>
        </w:rPr>
      </w:pPr>
      <w:r>
        <w:rPr>
          <w:rFonts w:hint="eastAsia"/>
          <w:sz w:val="20"/>
          <w:szCs w:val="20"/>
        </w:rPr>
        <w:t xml:space="preserve">    埃及2015年共历经493起恐怖袭击，其中三分之二无一人死亡。这些恐怖袭击多半为爆炸恐怖袭击，袭击者尚</w:t>
      </w:r>
      <w:del w:id="931" w:author="周虹宇" w:date="2018-09-08T12:50:00Z">
        <w:r>
          <w:rPr>
            <w:rFonts w:hint="eastAsia"/>
            <w:sz w:val="20"/>
            <w:szCs w:val="20"/>
          </w:rPr>
          <w:delText>未知晓</w:delText>
        </w:r>
      </w:del>
      <w:ins w:id="932" w:author="周虹宇" w:date="2018-09-08T12:50:00Z">
        <w:r>
          <w:rPr>
            <w:rFonts w:hint="eastAsia"/>
            <w:sz w:val="20"/>
            <w:szCs w:val="20"/>
          </w:rPr>
          <w:t>未查明</w:t>
        </w:r>
      </w:ins>
      <w:r>
        <w:rPr>
          <w:rFonts w:hint="eastAsia"/>
          <w:sz w:val="20"/>
          <w:szCs w:val="20"/>
        </w:rPr>
        <w:t>。然而，部分恐怖袭击致死率仍是相当之高。2015年</w:t>
      </w:r>
      <w:del w:id="933" w:author="周虹宇" w:date="2018-09-08T12:52:00Z">
        <w:r>
          <w:rPr>
            <w:rFonts w:hint="eastAsia"/>
            <w:sz w:val="20"/>
            <w:szCs w:val="20"/>
          </w:rPr>
          <w:delText>在</w:delText>
        </w:r>
      </w:del>
      <w:r>
        <w:rPr>
          <w:rFonts w:hint="eastAsia"/>
          <w:sz w:val="20"/>
          <w:szCs w:val="20"/>
        </w:rPr>
        <w:t>一架由埃及</w:t>
      </w:r>
      <w:del w:id="934" w:author="周虹宇" w:date="2018-09-08T12:51:00Z">
        <w:r>
          <w:rPr>
            <w:rFonts w:hint="eastAsia"/>
            <w:sz w:val="20"/>
            <w:szCs w:val="20"/>
          </w:rPr>
          <w:delText>前</w:delText>
        </w:r>
      </w:del>
      <w:ins w:id="935" w:author="周虹宇" w:date="2018-09-08T12:51:00Z">
        <w:r>
          <w:rPr>
            <w:rFonts w:hint="eastAsia"/>
            <w:sz w:val="20"/>
            <w:szCs w:val="20"/>
          </w:rPr>
          <w:t>飞</w:t>
        </w:r>
      </w:ins>
      <w:r>
        <w:rPr>
          <w:rFonts w:hint="eastAsia"/>
          <w:sz w:val="20"/>
          <w:szCs w:val="20"/>
        </w:rPr>
        <w:t>往俄罗斯的客机上</w:t>
      </w:r>
      <w:ins w:id="936" w:author="周虹宇" w:date="2018-09-08T12:51:00Z">
        <w:r>
          <w:rPr>
            <w:rFonts w:hint="eastAsia"/>
            <w:sz w:val="20"/>
            <w:szCs w:val="20"/>
          </w:rPr>
          <w:t>，</w:t>
        </w:r>
      </w:ins>
      <w:del w:id="937" w:author="周虹宇" w:date="2018-09-08T12:51:00Z">
        <w:r>
          <w:rPr>
            <w:rFonts w:hint="eastAsia"/>
            <w:sz w:val="20"/>
            <w:szCs w:val="20"/>
          </w:rPr>
          <w:delText>装有</w:delText>
        </w:r>
      </w:del>
      <w:r>
        <w:rPr>
          <w:rFonts w:hint="eastAsia"/>
          <w:sz w:val="20"/>
          <w:szCs w:val="20"/>
        </w:rPr>
        <w:t>一</w:t>
      </w:r>
      <w:ins w:id="938" w:author="周虹宇" w:date="2018-09-08T12:51:00Z">
        <w:r>
          <w:rPr>
            <w:rFonts w:hint="eastAsia"/>
            <w:sz w:val="20"/>
            <w:szCs w:val="20"/>
          </w:rPr>
          <w:t>枚</w:t>
        </w:r>
      </w:ins>
      <w:r>
        <w:rPr>
          <w:rFonts w:hint="eastAsia"/>
          <w:sz w:val="20"/>
          <w:szCs w:val="20"/>
        </w:rPr>
        <w:t>爆炸装置</w:t>
      </w:r>
      <w:ins w:id="939" w:author="周虹宇" w:date="2018-09-08T12:51:00Z">
        <w:r>
          <w:rPr>
            <w:rFonts w:hint="eastAsia"/>
            <w:sz w:val="20"/>
            <w:szCs w:val="20"/>
          </w:rPr>
          <w:t>启动</w:t>
        </w:r>
      </w:ins>
      <w:r>
        <w:rPr>
          <w:rFonts w:hint="eastAsia"/>
          <w:sz w:val="20"/>
          <w:szCs w:val="20"/>
        </w:rPr>
        <w:t>，导致飞机在西奈半岛北部坠毁，224人因之丧生，成为</w:t>
      </w:r>
      <w:ins w:id="940" w:author="周虹宇" w:date="2018-09-08T12:51:00Z">
        <w:r>
          <w:rPr>
            <w:rFonts w:hint="eastAsia"/>
            <w:sz w:val="20"/>
            <w:szCs w:val="20"/>
          </w:rPr>
          <w:t>埃及</w:t>
        </w:r>
      </w:ins>
      <w:ins w:id="941" w:author="周虹宇" w:date="2018-09-08T12:52:00Z">
        <w:r>
          <w:rPr>
            <w:rFonts w:hint="eastAsia"/>
            <w:sz w:val="20"/>
            <w:szCs w:val="20"/>
          </w:rPr>
          <w:t>史上</w:t>
        </w:r>
      </w:ins>
      <w:r>
        <w:rPr>
          <w:rFonts w:hint="eastAsia"/>
          <w:sz w:val="20"/>
          <w:szCs w:val="20"/>
        </w:rPr>
        <w:t>最为致命的一次恐怖袭击，该恐怖袭击就是由伊斯兰国西奈省附属组织发动。</w:t>
      </w:r>
    </w:p>
    <w:p>
      <w:pPr>
        <w:rPr>
          <w:sz w:val="20"/>
          <w:szCs w:val="20"/>
        </w:rPr>
      </w:pPr>
    </w:p>
    <w:p>
      <w:pPr>
        <w:rPr>
          <w:sz w:val="20"/>
          <w:szCs w:val="20"/>
        </w:rPr>
      </w:pPr>
      <w:r>
        <w:rPr>
          <w:rFonts w:hint="eastAsia"/>
          <w:sz w:val="20"/>
          <w:szCs w:val="20"/>
        </w:rPr>
        <w:t xml:space="preserve">    埃及2015年恐怖袭击</w:t>
      </w:r>
      <w:ins w:id="942" w:author="周虹宇" w:date="2018-09-08T12:52:00Z">
        <w:r>
          <w:rPr>
            <w:rFonts w:hint="eastAsia"/>
            <w:sz w:val="20"/>
            <w:szCs w:val="20"/>
          </w:rPr>
          <w:t>的</w:t>
        </w:r>
      </w:ins>
      <w:r>
        <w:rPr>
          <w:rFonts w:hint="eastAsia"/>
          <w:sz w:val="20"/>
          <w:szCs w:val="20"/>
        </w:rPr>
        <w:t>主要目标为警察，有三分之一的恐怖袭击将矛头指向警方。第二目标为军队，</w:t>
      </w:r>
      <w:del w:id="943" w:author="周虹宇" w:date="2018-09-08T12:52:00Z">
        <w:r>
          <w:rPr>
            <w:rFonts w:hint="eastAsia"/>
            <w:sz w:val="20"/>
            <w:szCs w:val="20"/>
          </w:rPr>
          <w:delText>针对该群体的恐怖袭击</w:delText>
        </w:r>
      </w:del>
      <w:r>
        <w:rPr>
          <w:rFonts w:hint="eastAsia"/>
          <w:sz w:val="20"/>
          <w:szCs w:val="20"/>
        </w:rPr>
        <w:t>占</w:t>
      </w:r>
      <w:ins w:id="944" w:author="周虹宇" w:date="2018-09-08T12:52:00Z">
        <w:r>
          <w:rPr>
            <w:rFonts w:hint="eastAsia"/>
            <w:sz w:val="20"/>
            <w:szCs w:val="20"/>
          </w:rPr>
          <w:t>恐怖袭击</w:t>
        </w:r>
      </w:ins>
      <w:r>
        <w:rPr>
          <w:rFonts w:hint="eastAsia"/>
          <w:sz w:val="20"/>
          <w:szCs w:val="20"/>
        </w:rPr>
        <w:t>总数的25%。有15%的恐怖袭击</w:t>
      </w:r>
      <w:ins w:id="945" w:author="周虹宇" w:date="2018-09-08T12:52:00Z">
        <w:r>
          <w:rPr>
            <w:rFonts w:hint="eastAsia"/>
            <w:sz w:val="20"/>
            <w:szCs w:val="20"/>
          </w:rPr>
          <w:t>将</w:t>
        </w:r>
      </w:ins>
      <w:r>
        <w:rPr>
          <w:rFonts w:hint="eastAsia"/>
          <w:sz w:val="20"/>
          <w:szCs w:val="20"/>
        </w:rPr>
        <w:t>目标瞄准平民，剩下8%将目标指向政府。</w:t>
      </w:r>
    </w:p>
    <w:p/>
    <w:p>
      <w:pPr>
        <w:pStyle w:val="3"/>
        <w:jc w:val="left"/>
      </w:pPr>
      <w:r>
        <w:rPr>
          <w:rFonts w:hint="eastAsia"/>
        </w:rPr>
        <w:drawing>
          <wp:inline distT="0" distB="0" distL="0" distR="0">
            <wp:extent cx="5274310" cy="37280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cstate="print">
                      <a:grayscl/>
                      <a:extLst>
                        <a:ext uri="{28A0092B-C50C-407E-A947-70E740481C1C}">
                          <a14:useLocalDpi xmlns:a14="http://schemas.microsoft.com/office/drawing/2010/main" val="0"/>
                        </a:ext>
                      </a:extLst>
                    </a:blip>
                    <a:stretch>
                      <a:fillRect/>
                    </a:stretch>
                  </pic:blipFill>
                  <pic:spPr>
                    <a:xfrm>
                      <a:off x="0" y="0"/>
                      <a:ext cx="5274310" cy="3728085"/>
                    </a:xfrm>
                    <a:prstGeom prst="rect">
                      <a:avLst/>
                    </a:prstGeom>
                  </pic:spPr>
                </pic:pic>
              </a:graphicData>
            </a:graphic>
          </wp:inline>
        </w:drawing>
      </w:r>
    </w:p>
    <w:p>
      <w:pPr>
        <w:jc w:val="left"/>
      </w:pPr>
    </w:p>
    <w:p>
      <w:pPr>
        <w:jc w:val="left"/>
      </w:pPr>
    </w:p>
    <w:p>
      <w:pPr>
        <w:jc w:val="left"/>
      </w:pPr>
      <w:r>
        <w:rPr>
          <w:rFonts w:hint="eastAsia"/>
        </w:rPr>
        <w:t xml:space="preserve">    相比2014年，利比亚2015年恐怖袭击死亡人数增长</w:t>
      </w:r>
      <w:ins w:id="946" w:author="周虹宇" w:date="2018-09-08T12:52:00Z">
        <w:r>
          <w:rPr>
            <w:rFonts w:hint="eastAsia"/>
          </w:rPr>
          <w:t>了</w:t>
        </w:r>
      </w:ins>
      <w:r>
        <w:rPr>
          <w:rFonts w:hint="eastAsia"/>
        </w:rPr>
        <w:t>4%。2011年利比亚首相穆阿迈尔·卡扎菲下台后</w:t>
      </w:r>
      <w:del w:id="947" w:author="周虹宇" w:date="2018-09-08T12:54:00Z">
        <w:r>
          <w:rPr>
            <w:rFonts w:hint="eastAsia"/>
          </w:rPr>
          <w:delText>的</w:delText>
        </w:r>
      </w:del>
      <w:ins w:id="948" w:author="周虹宇" w:date="2018-09-08T12:54:00Z">
        <w:r>
          <w:rPr>
            <w:rFonts w:hint="eastAsia"/>
          </w:rPr>
          <w:t>，</w:t>
        </w:r>
      </w:ins>
      <w:ins w:id="949" w:author="周虹宇" w:date="2018-09-08T12:56:00Z">
        <w:r>
          <w:rPr>
            <w:rFonts w:hint="eastAsia"/>
          </w:rPr>
          <w:t>利比亚的</w:t>
        </w:r>
      </w:ins>
      <w:del w:id="950" w:author="周虹宇" w:date="2018-09-08T12:55:00Z">
        <w:r>
          <w:rPr>
            <w:rFonts w:hint="eastAsia"/>
          </w:rPr>
          <w:delText>危机</w:delText>
        </w:r>
      </w:del>
      <w:ins w:id="951" w:author="周虹宇" w:date="2018-09-08T12:55:00Z">
        <w:r>
          <w:rPr>
            <w:rFonts w:hint="eastAsia"/>
          </w:rPr>
          <w:t>恐怖主义</w:t>
        </w:r>
      </w:ins>
      <w:del w:id="952" w:author="周虹宇" w:date="2018-09-08T12:54:00Z">
        <w:r>
          <w:rPr>
            <w:rFonts w:hint="eastAsia"/>
          </w:rPr>
          <w:delText>引发了利比亚国内的</w:delText>
        </w:r>
      </w:del>
      <w:ins w:id="953" w:author="周虹宇" w:date="2018-09-08T12:54:00Z">
        <w:r>
          <w:rPr>
            <w:rFonts w:hint="eastAsia"/>
          </w:rPr>
          <w:t>开始</w:t>
        </w:r>
      </w:ins>
      <w:ins w:id="954" w:author="周虹宇" w:date="2018-09-08T12:55:00Z">
        <w:r>
          <w:rPr>
            <w:rFonts w:hint="eastAsia"/>
          </w:rPr>
          <w:t>与国内的危机</w:t>
        </w:r>
      </w:ins>
      <w:del w:id="955" w:author="周虹宇" w:date="2018-09-08T12:55:00Z">
        <w:r>
          <w:rPr>
            <w:rFonts w:hint="eastAsia"/>
          </w:rPr>
          <w:delText>恐怖主义</w:delText>
        </w:r>
      </w:del>
      <w:ins w:id="956" w:author="周虹宇" w:date="2018-09-08T12:54:00Z">
        <w:r>
          <w:rPr>
            <w:rFonts w:hint="eastAsia"/>
          </w:rPr>
          <w:t>联系到了一起</w:t>
        </w:r>
      </w:ins>
      <w:del w:id="957" w:author="周虹宇" w:date="2018-09-08T12:54:00Z">
        <w:r>
          <w:rPr>
            <w:rFonts w:hint="eastAsia"/>
          </w:rPr>
          <w:delText>萌发</w:delText>
        </w:r>
      </w:del>
      <w:r>
        <w:rPr>
          <w:rFonts w:hint="eastAsia"/>
        </w:rPr>
        <w:t>。</w:t>
      </w:r>
      <w:ins w:id="958" w:author="周虹宇" w:date="2018-09-08T12:55:00Z">
        <w:r>
          <w:rPr>
            <w:rFonts w:hint="eastAsia"/>
          </w:rPr>
          <w:t>自此以后，</w:t>
        </w:r>
      </w:ins>
      <w:r>
        <w:rPr>
          <w:rFonts w:hint="eastAsia"/>
        </w:rPr>
        <w:t>利比亚恐怖袭击强度</w:t>
      </w:r>
      <w:del w:id="959" w:author="周虹宇" w:date="2018-09-08T12:55:00Z">
        <w:r>
          <w:rPr>
            <w:rFonts w:hint="eastAsia"/>
          </w:rPr>
          <w:delText>自那以后</w:delText>
        </w:r>
      </w:del>
      <w:r>
        <w:rPr>
          <w:rFonts w:hint="eastAsia"/>
        </w:rPr>
        <w:t>稳步上升，2015年有454人因之丧生。</w:t>
      </w:r>
    </w:p>
    <w:p>
      <w:pPr>
        <w:jc w:val="left"/>
      </w:pPr>
    </w:p>
    <w:p>
      <w:pPr>
        <w:jc w:val="left"/>
      </w:pPr>
      <w:r>
        <w:rPr>
          <w:rFonts w:hint="eastAsia"/>
        </w:rPr>
        <w:t xml:space="preserve">    2012年前利比亚还未发生过造成人员死亡的恐怖袭击，直到2015年利比亚经历了51起恐怖袭击，28人死亡。2013年恐怖袭击死亡人数是2012年的四倍，共121人死亡。利比亚恐怖袭击死亡人数一直保持着增长</w:t>
      </w:r>
      <w:del w:id="960" w:author="周虹宇" w:date="2018-09-08T12:56:00Z">
        <w:r>
          <w:rPr>
            <w:rFonts w:hint="eastAsia"/>
          </w:rPr>
          <w:delText>的</w:delText>
        </w:r>
      </w:del>
      <w:r>
        <w:rPr>
          <w:rFonts w:hint="eastAsia"/>
        </w:rPr>
        <w:t>态势，</w:t>
      </w:r>
      <w:del w:id="961" w:author="周虹宇" w:date="2018-09-08T12:56:00Z">
        <w:r>
          <w:rPr>
            <w:rFonts w:hint="eastAsia"/>
          </w:rPr>
          <w:delText>利比亚</w:delText>
        </w:r>
      </w:del>
      <w:r>
        <w:rPr>
          <w:rFonts w:hint="eastAsia"/>
        </w:rPr>
        <w:t>2014年恐怖袭击死亡435人，增长</w:t>
      </w:r>
      <w:ins w:id="962" w:author="周虹宇" w:date="2018-09-08T13:00:00Z">
        <w:r>
          <w:rPr>
            <w:rFonts w:hint="eastAsia"/>
          </w:rPr>
          <w:t>了</w:t>
        </w:r>
      </w:ins>
      <w:r>
        <w:rPr>
          <w:rFonts w:hint="eastAsia"/>
        </w:rPr>
        <w:t>256%。</w:t>
      </w:r>
    </w:p>
    <w:p>
      <w:pPr>
        <w:jc w:val="left"/>
      </w:pPr>
    </w:p>
    <w:p>
      <w:pPr>
        <w:jc w:val="left"/>
      </w:pPr>
      <w:r>
        <w:rPr>
          <w:rFonts w:hint="eastAsia"/>
        </w:rPr>
        <w:t xml:space="preserve">    规模最大、最为活跃的“伊斯兰国”附属组织分布于利比亚，同样也是利比亚境内最为活跃的恐怖组织。该组织于2015年所造成的人员死亡</w:t>
      </w:r>
      <w:del w:id="963" w:author="周虹宇" w:date="2018-09-08T12:57:00Z">
        <w:r>
          <w:rPr>
            <w:rFonts w:hint="eastAsia"/>
          </w:rPr>
          <w:delText>--</w:delText>
        </w:r>
      </w:del>
      <w:r>
        <w:rPr>
          <w:rFonts w:hint="eastAsia"/>
        </w:rPr>
        <w:t>316人，是2014年的16倍。</w:t>
      </w:r>
    </w:p>
    <w:p>
      <w:pPr>
        <w:jc w:val="left"/>
      </w:pPr>
    </w:p>
    <w:p>
      <w:pPr>
        <w:jc w:val="left"/>
      </w:pPr>
      <w:r>
        <w:rPr>
          <w:rFonts w:hint="eastAsia"/>
        </w:rPr>
        <w:t xml:space="preserve">    “伊斯兰国”分布</w:t>
      </w:r>
      <w:del w:id="964" w:author="周虹宇" w:date="2018-09-08T12:58:00Z">
        <w:r>
          <w:rPr>
            <w:rFonts w:hint="eastAsia"/>
          </w:rPr>
          <w:delText>于</w:delText>
        </w:r>
      </w:del>
      <w:ins w:id="965" w:author="周虹宇" w:date="2018-09-08T12:58:00Z">
        <w:r>
          <w:rPr>
            <w:rFonts w:hint="eastAsia"/>
          </w:rPr>
          <w:t>在</w:t>
        </w:r>
      </w:ins>
      <w:r>
        <w:rPr>
          <w:rFonts w:hint="eastAsia"/>
        </w:rPr>
        <w:t>利比亚的三个附属组织分别以所处省份为名，都</w:t>
      </w:r>
      <w:del w:id="966" w:author="周虹宇" w:date="2018-09-08T12:57:00Z">
        <w:r>
          <w:rPr>
            <w:rFonts w:hint="eastAsia"/>
          </w:rPr>
          <w:delText>对</w:delText>
        </w:r>
      </w:del>
      <w:ins w:id="967" w:author="周虹宇" w:date="2018-09-08T12:57:00Z">
        <w:r>
          <w:rPr>
            <w:rFonts w:hint="eastAsia"/>
          </w:rPr>
          <w:t>效忠于</w:t>
        </w:r>
      </w:ins>
      <w:r>
        <w:rPr>
          <w:rFonts w:hint="eastAsia"/>
        </w:rPr>
        <w:t>“伊斯兰国”</w:t>
      </w:r>
      <w:del w:id="968" w:author="周虹宇" w:date="2018-09-08T12:58:00Z">
        <w:r>
          <w:rPr>
            <w:rFonts w:hint="eastAsia"/>
          </w:rPr>
          <w:delText>忠心耿耿</w:delText>
        </w:r>
      </w:del>
      <w:r>
        <w:rPr>
          <w:rFonts w:hint="eastAsia"/>
        </w:rPr>
        <w:t>。其中“伊斯兰国”拜尔加省附属组织在2015年</w:t>
      </w:r>
      <w:ins w:id="969" w:author="周虹宇" w:date="2018-09-08T12:58:00Z">
        <w:r>
          <w:rPr>
            <w:rFonts w:hint="eastAsia"/>
          </w:rPr>
          <w:t>的恐怖袭击</w:t>
        </w:r>
      </w:ins>
      <w:r>
        <w:rPr>
          <w:rFonts w:hint="eastAsia"/>
        </w:rPr>
        <w:t>致死数最多，共146人。据称，“伊斯兰国”拜尔加省附属组织由从叙利亚和伊拉克归返的圣战主义者、及2013年逃离突尼斯的自由战士组成。利比亚2015年致死数排名第二的为“伊斯兰国”黎波里省附属组织，</w:t>
      </w:r>
      <w:ins w:id="970" w:author="周虹宇" w:date="2018-09-08T12:58:00Z">
        <w:r>
          <w:rPr>
            <w:rFonts w:hint="eastAsia"/>
          </w:rPr>
          <w:t>其行动造成</w:t>
        </w:r>
      </w:ins>
      <w:r>
        <w:rPr>
          <w:rFonts w:hint="eastAsia"/>
        </w:rPr>
        <w:t>143人</w:t>
      </w:r>
      <w:del w:id="971" w:author="周虹宇" w:date="2018-09-08T12:58:00Z">
        <w:r>
          <w:rPr>
            <w:rFonts w:hint="eastAsia"/>
          </w:rPr>
          <w:delText>因之</w:delText>
        </w:r>
      </w:del>
      <w:r>
        <w:rPr>
          <w:rFonts w:hint="eastAsia"/>
        </w:rPr>
        <w:t>死亡。位列第三的则为“伊斯兰国”费赞省附属组织，致死25人。</w:t>
      </w:r>
    </w:p>
    <w:p>
      <w:pPr>
        <w:jc w:val="left"/>
      </w:pPr>
    </w:p>
    <w:p>
      <w:pPr>
        <w:jc w:val="left"/>
      </w:pPr>
      <w:r>
        <w:rPr>
          <w:rFonts w:hint="eastAsia"/>
        </w:rPr>
        <w:t xml:space="preserve">    在此之前，利比亚致死人数最多的恐怖组织为安萨尔伊斯兰教法</w:t>
      </w:r>
      <w:r>
        <w:t>(Ansar al-Sharia)</w:t>
      </w:r>
      <w:r>
        <w:rPr>
          <w:rFonts w:hint="eastAsia"/>
        </w:rPr>
        <w:t>。安萨尔伊斯兰教法是一个圣战组织，曾对美国驻班加西领事馆发动恐怖袭击，并在2014年造成67人死亡，在2015年所导致的死亡</w:t>
      </w:r>
      <w:ins w:id="972" w:author="周虹宇" w:date="2018-09-08T13:00:00Z">
        <w:r>
          <w:rPr>
            <w:rFonts w:hint="eastAsia"/>
          </w:rPr>
          <w:t>人数</w:t>
        </w:r>
      </w:ins>
      <w:r>
        <w:rPr>
          <w:rFonts w:hint="eastAsia"/>
        </w:rPr>
        <w:t>下降</w:t>
      </w:r>
      <w:ins w:id="973" w:author="周虹宇" w:date="2018-09-08T12:59:00Z">
        <w:r>
          <w:rPr>
            <w:rFonts w:hint="eastAsia"/>
          </w:rPr>
          <w:t>到</w:t>
        </w:r>
      </w:ins>
      <w:r>
        <w:rPr>
          <w:rFonts w:hint="eastAsia"/>
        </w:rPr>
        <w:t>15人。</w:t>
      </w:r>
    </w:p>
    <w:p>
      <w:pPr>
        <w:jc w:val="left"/>
      </w:pPr>
    </w:p>
    <w:p>
      <w:pPr>
        <w:jc w:val="left"/>
      </w:pPr>
      <w:r>
        <w:rPr>
          <w:rFonts w:hint="eastAsia"/>
        </w:rPr>
        <w:t xml:space="preserve">    2015年，恐怖袭击遍布利比亚全国73座城市，相比2014年年55座城市有所增加。利比亚60%的恐怖袭击和57%的人员死亡集中在班加西、苏尔特、的黎波里、德尔纳这四座城市。其中，班加西遭遇的恐怖袭击死亡人数最多，在112起袭击中</w:t>
      </w:r>
      <w:ins w:id="974" w:author="周虹宇" w:date="2018-09-08T13:00:00Z">
        <w:r>
          <w:rPr>
            <w:rFonts w:hint="eastAsia"/>
          </w:rPr>
          <w:t>有</w:t>
        </w:r>
      </w:ins>
      <w:r>
        <w:rPr>
          <w:rFonts w:hint="eastAsia"/>
        </w:rPr>
        <w:t>136人丧生。</w:t>
      </w:r>
    </w:p>
    <w:p>
      <w:pPr>
        <w:jc w:val="left"/>
      </w:pPr>
    </w:p>
    <w:p>
      <w:pPr>
        <w:jc w:val="left"/>
      </w:pPr>
      <w:r>
        <w:rPr>
          <w:rFonts w:hint="eastAsia"/>
        </w:rPr>
        <w:t xml:space="preserve">    利比亚一半以上的恐怖袭击方式都是炸弹</w:t>
      </w:r>
      <w:ins w:id="975" w:author="周虹宇" w:date="2018-09-08T13:00:00Z">
        <w:r>
          <w:rPr>
            <w:rFonts w:hint="eastAsia"/>
          </w:rPr>
          <w:t>袭击</w:t>
        </w:r>
      </w:ins>
      <w:r>
        <w:rPr>
          <w:rFonts w:hint="eastAsia"/>
        </w:rPr>
        <w:t>，因武装突袭造成的死亡人数</w:t>
      </w:r>
      <w:del w:id="976" w:author="周虹宇" w:date="2018-09-08T13:00:00Z">
        <w:r>
          <w:rPr>
            <w:rFonts w:hint="eastAsia"/>
          </w:rPr>
          <w:delText>则</w:delText>
        </w:r>
      </w:del>
      <w:r>
        <w:rPr>
          <w:rFonts w:hint="eastAsia"/>
        </w:rPr>
        <w:t>占总数的15%。炸弹袭击的主要目标为平民，该群体在108起恐怖袭击中122人丧生。2015年自杀式炸弹袭击起数有所提升。2014年自杀式炸弹袭击发生6起，致15人死亡；2015年则上升至18起，致死93人。</w:t>
      </w:r>
    </w:p>
    <w:p>
      <w:pPr>
        <w:jc w:val="left"/>
      </w:pPr>
    </w:p>
    <w:p>
      <w:pPr>
        <w:jc w:val="left"/>
      </w:pPr>
      <w:r>
        <w:rPr>
          <w:rFonts w:hint="eastAsia"/>
        </w:rPr>
        <w:t xml:space="preserve">   利比亚2015年三分之二的恐怖袭击并无人员死亡。然而，有11起恐怖袭击，致死</w:t>
      </w:r>
      <w:del w:id="977" w:author="周虹宇" w:date="2018-09-08T13:01:00Z">
        <w:r>
          <w:rPr>
            <w:rFonts w:hint="eastAsia"/>
          </w:rPr>
          <w:delText>至少</w:delText>
        </w:r>
      </w:del>
      <w:ins w:id="978" w:author="周虹宇" w:date="2018-09-08T13:01:00Z">
        <w:r>
          <w:rPr>
            <w:rFonts w:hint="eastAsia"/>
          </w:rPr>
          <w:t>超过</w:t>
        </w:r>
      </w:ins>
      <w:r>
        <w:rPr>
          <w:rFonts w:hint="eastAsia"/>
        </w:rPr>
        <w:t>10人。2015年8月，</w:t>
      </w:r>
      <w:ins w:id="979" w:author="周虹宇" w:date="2018-09-08T13:01:00Z">
        <w:r>
          <w:rPr>
            <w:rFonts w:hint="eastAsia"/>
          </w:rPr>
          <w:t>“</w:t>
        </w:r>
      </w:ins>
      <w:r>
        <w:rPr>
          <w:rFonts w:hint="eastAsia"/>
        </w:rPr>
        <w:t>伊斯兰国</w:t>
      </w:r>
      <w:ins w:id="980" w:author="周虹宇" w:date="2018-09-08T13:01:00Z">
        <w:r>
          <w:rPr>
            <w:rFonts w:hint="eastAsia"/>
          </w:rPr>
          <w:t>”</w:t>
        </w:r>
      </w:ins>
      <w:r>
        <w:rPr>
          <w:rFonts w:hint="eastAsia"/>
        </w:rPr>
        <w:t>黎波里省分部在苏尔特的一家医院纵火，致22人丧生，这一起恐怖袭击是利比亚2015年造成人员死亡数量最多的。</w:t>
      </w:r>
    </w:p>
    <w:p>
      <w:pPr>
        <w:jc w:val="left"/>
      </w:pPr>
    </w:p>
    <w:p>
      <w:pPr>
        <w:pStyle w:val="2"/>
      </w:pPr>
      <w:r>
        <w:rPr>
          <w:rFonts w:hint="eastAsia"/>
        </w:rPr>
        <w:t>第二章 趋势</w:t>
      </w:r>
    </w:p>
    <w:p/>
    <w:p>
      <w:pPr>
        <w:rPr>
          <w:rFonts w:ascii="黑体" w:hAnsi="黑体" w:eastAsia="黑体"/>
          <w:b/>
          <w:sz w:val="28"/>
          <w:szCs w:val="28"/>
        </w:rPr>
      </w:pPr>
      <w:r>
        <w:rPr>
          <w:rFonts w:hint="eastAsia" w:ascii="黑体" w:hAnsi="黑体" w:eastAsia="黑体"/>
          <w:b/>
          <w:sz w:val="28"/>
          <w:szCs w:val="28"/>
        </w:rPr>
        <w:t>主要发现：</w:t>
      </w:r>
    </w:p>
    <w:p>
      <w:r>
        <w:rPr>
          <w:rFonts w:hint="eastAsia"/>
        </w:rPr>
        <w:t>近16年来，2014年是全球受恐怖袭击影响最深的一年，有93个国家遭遇恐怖袭击，致32765人死亡；</w:t>
      </w:r>
    </w:p>
    <w:p>
      <w:r>
        <w:rPr>
          <w:rFonts w:hint="eastAsia"/>
        </w:rPr>
        <w:t>（一）</w:t>
      </w:r>
      <w:del w:id="981" w:author="周虹宇" w:date="2018-09-08T13:02:00Z">
        <w:r>
          <w:rPr>
            <w:rFonts w:hint="eastAsia"/>
          </w:rPr>
          <w:delText>自</w:delText>
        </w:r>
      </w:del>
      <w:r>
        <w:rPr>
          <w:rFonts w:hint="eastAsia"/>
        </w:rPr>
        <w:t>2006年</w:t>
      </w:r>
      <w:ins w:id="982" w:author="周虹宇" w:date="2018-09-08T13:02:00Z">
        <w:r>
          <w:rPr>
            <w:rFonts w:hint="eastAsia"/>
          </w:rPr>
          <w:t>后</w:t>
        </w:r>
      </w:ins>
      <w:r>
        <w:rPr>
          <w:rFonts w:hint="eastAsia"/>
        </w:rPr>
        <w:t>，美国98%的恐怖袭击死亡（156人）都由</w:t>
      </w:r>
      <w:del w:id="983" w:author="周虹宇" w:date="2018-09-09T12:34:00Z">
        <w:r>
          <w:rPr>
            <w:rFonts w:hint="eastAsia"/>
          </w:rPr>
          <w:delText>独狼恐怖主义</w:delText>
        </w:r>
      </w:del>
      <w:ins w:id="984" w:author="周虹宇" w:date="2018-09-09T12:34:00Z">
        <w:r>
          <w:rPr>
            <w:rFonts w:hint="eastAsia"/>
          </w:rPr>
          <w:t>独狼式恐怖主义</w:t>
        </w:r>
      </w:ins>
      <w:r>
        <w:rPr>
          <w:rFonts w:hint="eastAsia"/>
        </w:rPr>
        <w:t>者造成；</w:t>
      </w:r>
    </w:p>
    <w:p>
      <w:r>
        <w:rPr>
          <w:rFonts w:hint="eastAsia"/>
        </w:rPr>
        <w:t>（二）“伊斯兰国”战士由国外入侵叙利亚，他们都普遍受过高等教育，但收入很低，其中一部分战士加入“伊斯兰国”是因为感受遭到自己国家的抛弃；</w:t>
      </w:r>
    </w:p>
    <w:p>
      <w:r>
        <w:rPr>
          <w:rFonts w:hint="eastAsia"/>
        </w:rPr>
        <w:t>（三）2014年，“伊斯兰国”附属组织对</w:t>
      </w:r>
      <w:r>
        <w:t>OECD</w:t>
      </w:r>
      <w:r>
        <w:rPr>
          <w:rFonts w:hint="eastAsia"/>
        </w:rPr>
        <w:t>成员国发动的恐怖袭击共致18人死亡。2015年，</w:t>
      </w:r>
      <w:r>
        <w:t>OECD</w:t>
      </w:r>
      <w:r>
        <w:rPr>
          <w:rFonts w:hint="eastAsia"/>
        </w:rPr>
        <w:t>成员国遭伊斯兰国附属组织恐怖袭击数上升至67起，致死增加到313人；</w:t>
      </w:r>
    </w:p>
    <w:p>
      <w:r>
        <w:rPr>
          <w:rFonts w:hint="eastAsia"/>
        </w:rPr>
        <w:t>（四）2015年全球恐怖袭击50%都与“伊斯兰国”相关，但实施者却都与“伊斯兰国”没有直接联系。</w:t>
      </w:r>
    </w:p>
    <w:p>
      <w:pPr>
        <w:jc w:val="left"/>
      </w:pPr>
    </w:p>
    <w:p/>
    <w:p/>
    <w:p/>
    <w:p/>
    <w:p/>
    <w:p/>
    <w:p/>
    <w:p/>
    <w:p/>
    <w:p/>
    <w:p/>
    <w:p>
      <w:pPr>
        <w:pStyle w:val="3"/>
      </w:pPr>
      <w:r>
        <w:rPr>
          <w:rFonts w:hint="eastAsia"/>
        </w:rPr>
        <w:t>一、2000-2015年间全球恐怖主义趋势</w:t>
      </w:r>
    </w:p>
    <w:p>
      <w:r>
        <w:rPr>
          <w:rFonts w:hint="eastAsia"/>
        </w:rPr>
        <w:t xml:space="preserve">    恐怖主义分布十分集中，自2000年，恐怖袭击死亡57%都发生在伊拉克、阿富汗、尼日利亚、巴基斯坦这四个国家。</w:t>
      </w:r>
    </w:p>
    <w:p/>
    <w:p>
      <w:r>
        <w:rPr>
          <w:rFonts w:hint="eastAsia"/>
        </w:rPr>
        <w:t xml:space="preserve">    据</w:t>
      </w:r>
      <w:r>
        <w:t>GTI</w:t>
      </w:r>
      <w:r>
        <w:rPr>
          <w:rFonts w:hint="eastAsia"/>
        </w:rPr>
        <w:t>，伊拉克是受恐怖袭击影响最大的国家，其恐怖袭击死亡人数占全球恐怖袭击死亡总数的30%（50500人），其中近一半都在2012-2015年间遇害。其它三个受恐怖袭击最为严重的国家分别为阿富汗、尼日利亚、巴基斯坦，每一个国家恐怖袭击死亡人数都占到总数的9%-13%。</w:t>
      </w:r>
    </w:p>
    <w:p/>
    <w:p>
      <w:r>
        <w:rPr>
          <w:rFonts w:hint="eastAsia"/>
        </w:rPr>
        <w:t xml:space="preserve">    其它恐怖袭击死亡人数较多的国家有印度（占总数5%）、叙利亚（占总数4%）、及其余2.1图示</w:t>
      </w:r>
      <w:ins w:id="985" w:author="周虹宇" w:date="2018-09-08T13:04:00Z">
        <w:r>
          <w:rPr>
            <w:rFonts w:hint="eastAsia"/>
          </w:rPr>
          <w:t>所示的</w:t>
        </w:r>
      </w:ins>
      <w:r>
        <w:rPr>
          <w:rFonts w:hint="eastAsia"/>
        </w:rPr>
        <w:t>四个国家（分别占总数2%）。</w:t>
      </w:r>
    </w:p>
    <w:p/>
    <w:p>
      <w:r>
        <w:rPr>
          <w:rFonts w:hint="eastAsia"/>
        </w:rPr>
        <w:t xml:space="preserve">    </w:t>
      </w:r>
      <w:del w:id="986" w:author="周虹宇" w:date="2018-09-08T13:04:00Z">
        <w:r>
          <w:rPr>
            <w:rFonts w:hint="eastAsia"/>
          </w:rPr>
          <w:delText>正是</w:delText>
        </w:r>
      </w:del>
      <w:r>
        <w:rPr>
          <w:rFonts w:hint="eastAsia"/>
        </w:rPr>
        <w:t>2001年9·11事件</w:t>
      </w:r>
      <w:del w:id="987" w:author="周虹宇" w:date="2018-09-08T13:04:00Z">
        <w:r>
          <w:rPr>
            <w:rFonts w:hint="eastAsia"/>
          </w:rPr>
          <w:delText>，</w:delText>
        </w:r>
      </w:del>
      <w:r>
        <w:rPr>
          <w:rFonts w:hint="eastAsia"/>
        </w:rPr>
        <w:t>造成</w:t>
      </w:r>
      <w:del w:id="988" w:author="周虹宇" w:date="2018-09-08T13:04:00Z">
        <w:r>
          <w:rPr>
            <w:rFonts w:hint="eastAsia"/>
          </w:rPr>
          <w:delText>了</w:delText>
        </w:r>
      </w:del>
      <w:r>
        <w:rPr>
          <w:rFonts w:hint="eastAsia"/>
        </w:rPr>
        <w:t>美国恐怖袭击死亡</w:t>
      </w:r>
      <w:ins w:id="989" w:author="周虹宇" w:date="2018-09-08T13:06:00Z">
        <w:r>
          <w:rPr>
            <w:rFonts w:hint="eastAsia"/>
          </w:rPr>
          <w:t>数</w:t>
        </w:r>
      </w:ins>
      <w:del w:id="990" w:author="周虹宇" w:date="2018-09-08T13:05:00Z">
        <w:r>
          <w:rPr>
            <w:rFonts w:hint="eastAsia"/>
          </w:rPr>
          <w:delText>水平如此之高的局面</w:delText>
        </w:r>
      </w:del>
      <w:ins w:id="991" w:author="周虹宇" w:date="2018-09-08T13:05:00Z">
        <w:r>
          <w:rPr>
            <w:rFonts w:hint="eastAsia"/>
          </w:rPr>
          <w:t>处在一个高水平的位置</w:t>
        </w:r>
      </w:ins>
      <w:r>
        <w:rPr>
          <w:rFonts w:hint="eastAsia"/>
        </w:rPr>
        <w:t>，自2000年，美国恐怖袭击死亡人数的97%都是在9·11事件中遇害的。</w:t>
      </w:r>
    </w:p>
    <w:p/>
    <w:p>
      <w:r>
        <w:rPr>
          <w:rFonts w:hint="eastAsia"/>
        </w:rPr>
        <w:t xml:space="preserve">    2000年以来，经历恐怖袭击的国家数量变化不大。2000年，至少有85个国家经历过一起恐怖袭击，而到了2004年，该数</w:t>
      </w:r>
      <w:del w:id="992" w:author="周虹宇" w:date="2018-09-08T13:10:00Z">
        <w:r>
          <w:rPr>
            <w:rFonts w:hint="eastAsia"/>
          </w:rPr>
          <w:delText>量</w:delText>
        </w:r>
      </w:del>
      <w:ins w:id="993" w:author="周虹宇" w:date="2018-09-08T13:10:00Z">
        <w:r>
          <w:rPr>
            <w:rFonts w:hint="eastAsia"/>
          </w:rPr>
          <w:t>字</w:t>
        </w:r>
      </w:ins>
      <w:r>
        <w:rPr>
          <w:rFonts w:hint="eastAsia"/>
        </w:rPr>
        <w:t>减至51</w:t>
      </w:r>
      <w:ins w:id="994" w:author="周虹宇" w:date="2018-09-08T13:09:00Z">
        <w:r>
          <w:rPr>
            <w:rFonts w:hint="eastAsia"/>
          </w:rPr>
          <w:t>个</w:t>
        </w:r>
      </w:ins>
      <w:r>
        <w:rPr>
          <w:rFonts w:hint="eastAsia"/>
        </w:rPr>
        <w:t>，</w:t>
      </w:r>
      <w:del w:id="995" w:author="周虹宇" w:date="2018-09-08T13:06:00Z">
        <w:r>
          <w:rPr>
            <w:rFonts w:hint="eastAsia"/>
          </w:rPr>
          <w:delText>却又</w:delText>
        </w:r>
      </w:del>
      <w:r>
        <w:rPr>
          <w:rFonts w:hint="eastAsia"/>
        </w:rPr>
        <w:t>在2014年</w:t>
      </w:r>
      <w:ins w:id="996" w:author="周虹宇" w:date="2018-09-08T13:06:00Z">
        <w:r>
          <w:rPr>
            <w:rFonts w:hint="eastAsia"/>
          </w:rPr>
          <w:t>又</w:t>
        </w:r>
      </w:ins>
      <w:r>
        <w:rPr>
          <w:rFonts w:hint="eastAsia"/>
        </w:rPr>
        <w:t>升至93</w:t>
      </w:r>
      <w:ins w:id="997" w:author="周虹宇" w:date="2018-09-08T13:09:00Z">
        <w:r>
          <w:rPr>
            <w:rFonts w:hint="eastAsia"/>
          </w:rPr>
          <w:t>个</w:t>
        </w:r>
      </w:ins>
      <w:r>
        <w:rPr>
          <w:rFonts w:hint="eastAsia"/>
        </w:rPr>
        <w:t>，达到一个高峰值。2010年起，每年经历至少一起恐怖袭击的国家数量持续攀升。然而，2015年该数量进入稳定阶段，从93</w:t>
      </w:r>
      <w:ins w:id="998" w:author="周虹宇" w:date="2018-09-08T13:09:00Z">
        <w:r>
          <w:rPr>
            <w:rFonts w:hint="eastAsia"/>
          </w:rPr>
          <w:t>个</w:t>
        </w:r>
      </w:ins>
      <w:r>
        <w:rPr>
          <w:rFonts w:hint="eastAsia"/>
        </w:rPr>
        <w:t>稍降至92</w:t>
      </w:r>
      <w:ins w:id="999" w:author="周虹宇" w:date="2018-09-08T13:09:00Z">
        <w:r>
          <w:rPr>
            <w:rFonts w:hint="eastAsia"/>
          </w:rPr>
          <w:t>个</w:t>
        </w:r>
      </w:ins>
      <w:r>
        <w:rPr>
          <w:rFonts w:hint="eastAsia"/>
        </w:rPr>
        <w:t>。</w:t>
      </w:r>
    </w:p>
    <w:p/>
    <w:p>
      <w:r>
        <w:rPr>
          <w:rFonts w:hint="eastAsia"/>
        </w:rPr>
        <w:t xml:space="preserve">    2015年，恐怖袭击在不同国家的发展趋势各有不同。在一些恐怖袭击数量相对较少或相对较多的国家，恐怖袭击死亡人数</w:t>
      </w:r>
      <w:ins w:id="1000" w:author="周虹宇" w:date="2018-09-08T13:07:00Z">
        <w:r>
          <w:rPr>
            <w:rFonts w:hint="eastAsia"/>
          </w:rPr>
          <w:t>都</w:t>
        </w:r>
      </w:ins>
      <w:r>
        <w:rPr>
          <w:rFonts w:hint="eastAsia"/>
        </w:rPr>
        <w:t>有所减少，但是，在一些恐怖袭击数量中等水平的国家，恐怖袭击死亡人数反而升高。</w:t>
      </w:r>
    </w:p>
    <w:p/>
    <w:p>
      <w:r>
        <w:rPr>
          <w:rFonts w:hint="eastAsia"/>
        </w:rPr>
        <w:t xml:space="preserve">    2015年，16个国家</w:t>
      </w:r>
      <w:ins w:id="1001" w:author="周虹宇" w:date="2018-09-08T13:08:00Z">
        <w:r>
          <w:rPr>
            <w:rFonts w:hint="eastAsia"/>
          </w:rPr>
          <w:t>的</w:t>
        </w:r>
      </w:ins>
      <w:r>
        <w:rPr>
          <w:rFonts w:hint="eastAsia"/>
        </w:rPr>
        <w:t>恐怖袭击</w:t>
      </w:r>
      <w:del w:id="1002" w:author="周虹宇" w:date="2018-09-08T13:08:00Z">
        <w:r>
          <w:rPr>
            <w:rFonts w:hint="eastAsia"/>
          </w:rPr>
          <w:delText>死亡</w:delText>
        </w:r>
      </w:del>
      <w:ins w:id="1003" w:author="周虹宇" w:date="2018-09-08T13:08:00Z">
        <w:r>
          <w:rPr>
            <w:rFonts w:hint="eastAsia"/>
          </w:rPr>
          <w:t>致死人数</w:t>
        </w:r>
      </w:ins>
      <w:r>
        <w:rPr>
          <w:rFonts w:hint="eastAsia"/>
        </w:rPr>
        <w:t>超过250人，相比2014年减少1人，同时，这16个国家</w:t>
      </w:r>
      <w:ins w:id="1004" w:author="周虹宇" w:date="2018-09-08T13:08:00Z">
        <w:r>
          <w:rPr>
            <w:rFonts w:hint="eastAsia"/>
          </w:rPr>
          <w:t>在</w:t>
        </w:r>
      </w:ins>
      <w:r>
        <w:rPr>
          <w:rFonts w:hint="eastAsia"/>
        </w:rPr>
        <w:t>2015年恐怖袭击死亡人数共计27000人，相比2014年下降9%。伊拉克、尼日利亚、巴基斯坦2015年恐怖袭击死亡</w:t>
      </w:r>
      <w:ins w:id="1005" w:author="周虹宇" w:date="2018-09-08T13:09:00Z">
        <w:r>
          <w:rPr>
            <w:rFonts w:hint="eastAsia"/>
          </w:rPr>
          <w:t>人数</w:t>
        </w:r>
      </w:ins>
      <w:r>
        <w:rPr>
          <w:rFonts w:hint="eastAsia"/>
        </w:rPr>
        <w:t>减少6233人，下降幅度最大。其中伊拉克恐怖袭击死亡</w:t>
      </w:r>
      <w:ins w:id="1006" w:author="周虹宇" w:date="2018-09-08T13:09:00Z">
        <w:r>
          <w:rPr>
            <w:rFonts w:hint="eastAsia"/>
          </w:rPr>
          <w:t>人数</w:t>
        </w:r>
      </w:ins>
      <w:r>
        <w:rPr>
          <w:rFonts w:hint="eastAsia"/>
        </w:rPr>
        <w:t>减少就有近3000人。受恐怖主义影响最大的几个国家中，叙利亚</w:t>
      </w:r>
      <w:ins w:id="1007" w:author="周虹宇" w:date="2018-09-08T13:10:00Z">
        <w:r>
          <w:rPr>
            <w:rFonts w:hint="eastAsia"/>
          </w:rPr>
          <w:t>在</w:t>
        </w:r>
      </w:ins>
      <w:r>
        <w:rPr>
          <w:rFonts w:hint="eastAsia"/>
        </w:rPr>
        <w:t>2015年恐怖袭击死亡增长1000余人，增长幅度最大，也门位居其次，增长865人。</w:t>
      </w:r>
    </w:p>
    <w:p/>
    <w:p>
      <w:r>
        <w:rPr>
          <w:rFonts w:hint="eastAsia"/>
        </w:rPr>
        <w:t xml:space="preserve">    尽管2015年全球恐怖袭击总死亡人数有所下降，但是2015年却</w:t>
      </w:r>
      <w:del w:id="1008" w:author="周虹宇" w:date="2018-09-08T13:11:00Z">
        <w:r>
          <w:rPr>
            <w:rFonts w:hint="eastAsia"/>
          </w:rPr>
          <w:delText>也</w:delText>
        </w:r>
      </w:del>
      <w:r>
        <w:rPr>
          <w:rFonts w:hint="eastAsia"/>
        </w:rPr>
        <w:t>是许多国家遭遇恐怖袭击死亡人数最多的一年，而遭遇恐怖袭击的国家数量也是前所未</w:t>
      </w:r>
      <w:del w:id="1009" w:author="周虹宇" w:date="2018-09-08T13:11:00Z">
        <w:r>
          <w:rPr>
            <w:rFonts w:hint="eastAsia"/>
          </w:rPr>
          <w:delText>见</w:delText>
        </w:r>
      </w:del>
      <w:ins w:id="1010" w:author="周虹宇" w:date="2018-09-08T13:11:00Z">
        <w:r>
          <w:rPr>
            <w:rFonts w:hint="eastAsia"/>
          </w:rPr>
          <w:t>有</w:t>
        </w:r>
      </w:ins>
      <w:r>
        <w:rPr>
          <w:rFonts w:hint="eastAsia"/>
        </w:rPr>
        <w:t>的。</w:t>
      </w:r>
      <w:del w:id="1011" w:author="周虹宇" w:date="2018-09-08T13:12:00Z">
        <w:r>
          <w:rPr>
            <w:rFonts w:hint="eastAsia"/>
          </w:rPr>
          <w:delText>正因为</w:delText>
        </w:r>
      </w:del>
      <w:ins w:id="1012" w:author="周虹宇" w:date="2018-09-08T13:12:00Z">
        <w:r>
          <w:rPr>
            <w:rFonts w:hint="eastAsia"/>
          </w:rPr>
          <w:t>受</w:t>
        </w:r>
      </w:ins>
      <w:r>
        <w:rPr>
          <w:rFonts w:hint="eastAsia"/>
        </w:rPr>
        <w:t>2015年“伊斯兰国”扩大了恐怖袭击范围</w:t>
      </w:r>
      <w:ins w:id="1013" w:author="周虹宇" w:date="2018-09-08T13:12:00Z">
        <w:r>
          <w:rPr>
            <w:rFonts w:hint="eastAsia"/>
          </w:rPr>
          <w:t>的影响</w:t>
        </w:r>
      </w:ins>
      <w:r>
        <w:rPr>
          <w:rFonts w:hint="eastAsia"/>
        </w:rPr>
        <w:t>，列表</w:t>
      </w:r>
      <w:del w:id="1014" w:author="周虹宇" w:date="2018-09-08T13:12:00Z">
        <w:r>
          <w:rPr>
            <w:rFonts w:hint="eastAsia"/>
          </w:rPr>
          <w:delText>中</w:delText>
        </w:r>
      </w:del>
      <w:r>
        <w:rPr>
          <w:rFonts w:hint="eastAsia"/>
        </w:rPr>
        <w:t>23个国家中</w:t>
      </w:r>
      <w:ins w:id="1015" w:author="周虹宇" w:date="2018-09-08T13:12:00Z">
        <w:r>
          <w:rPr>
            <w:rFonts w:hint="eastAsia"/>
          </w:rPr>
          <w:t>有</w:t>
        </w:r>
      </w:ins>
      <w:r>
        <w:rPr>
          <w:rFonts w:hint="eastAsia"/>
        </w:rPr>
        <w:t>15个就受到过“伊斯兰国”发动的恐怖袭击。</w:t>
      </w:r>
    </w:p>
    <w:p/>
    <w:p>
      <w:r>
        <w:rPr>
          <w:rFonts w:hint="eastAsia"/>
        </w:rPr>
        <w:t xml:space="preserve">    丹麦、瑞典在2015年经历了历史上第一次恐怖袭击。发生在丹麦克鲁顿登咖啡店的哥本哈根枪击案造成2人丧生，这也是丹麦史上造成死亡人数最多的一起恐怖袭击。相似地，其邻国瑞典也在2015年遭受了最严重的恐怖袭击，</w:t>
      </w:r>
      <w:del w:id="1016" w:author="周虹宇" w:date="2018-09-08T13:12:00Z">
        <w:r>
          <w:rPr>
            <w:rFonts w:hint="eastAsia"/>
          </w:rPr>
          <w:delText>因之</w:delText>
        </w:r>
      </w:del>
      <w:r>
        <w:rPr>
          <w:rFonts w:hint="eastAsia"/>
        </w:rPr>
        <w:t>死亡人数也是最多的</w:t>
      </w:r>
      <w:del w:id="1017" w:author="周虹宇" w:date="2018-09-08T13:14:00Z">
        <w:r>
          <w:rPr>
            <w:rFonts w:hint="eastAsia"/>
          </w:rPr>
          <w:delText>：</w:delText>
        </w:r>
      </w:del>
      <w:ins w:id="1018" w:author="周虹宇" w:date="2018-09-08T13:14:00Z">
        <w:r>
          <w:rPr>
            <w:rFonts w:hint="eastAsia"/>
          </w:rPr>
          <w:t>——</w:t>
        </w:r>
      </w:ins>
      <w:r>
        <w:rPr>
          <w:rFonts w:hint="eastAsia"/>
        </w:rPr>
        <w:t>瑞士移民政策反对者在特罗尔海坦发动了持剑袭击，致4人死亡。</w:t>
      </w:r>
    </w:p>
    <w:p/>
    <w:p>
      <w:r>
        <w:rPr>
          <w:rFonts w:hint="eastAsia"/>
        </w:rPr>
        <w:t xml:space="preserve">    其它2015年恐怖袭击死亡人数上升的国家所遭遇的大规模的恐怖袭击数量也</w:t>
      </w:r>
      <w:del w:id="1019" w:author="周虹宇" w:date="2018-09-08T13:15:00Z">
        <w:r>
          <w:rPr>
            <w:rFonts w:hint="eastAsia"/>
          </w:rPr>
          <w:delText>是</w:delText>
        </w:r>
      </w:del>
      <w:r>
        <w:rPr>
          <w:rFonts w:hint="eastAsia"/>
        </w:rPr>
        <w:t>同时有所增长</w:t>
      </w:r>
      <w:del w:id="1020" w:author="周虹宇" w:date="2018-09-08T13:15:00Z">
        <w:r>
          <w:rPr>
            <w:rFonts w:hint="eastAsia"/>
          </w:rPr>
          <w:delText>的</w:delText>
        </w:r>
      </w:del>
      <w:r>
        <w:rPr>
          <w:rFonts w:hint="eastAsia"/>
        </w:rPr>
        <w:t>。这些国家包括科威特、孟加拉国、突尼斯、沙特阿拉伯、法国、土耳其。发生在这些国家的恐怖袭击要么由“伊斯兰国”煽动，要么由“伊斯兰国”各附属组织直接发动。乍得、喀麦隆、尼日尔都是“博科圣地”发动恐怖袭击的对象，这些国家也都在2015年经历了各国历史上人员伤亡最惨重的恐怖袭击。</w:t>
      </w:r>
    </w:p>
    <w:p/>
    <w:p>
      <w:ins w:id="1021" w:author="于 子沁" w:date="2018-09-12T10:24:00Z">
        <w:r>
          <w:rPr/>
          <w:drawing>
            <wp:inline distT="0" distB="0" distL="0" distR="0">
              <wp:extent cx="5236210" cy="43624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a:xfrm>
                        <a:off x="0" y="0"/>
                        <a:ext cx="5238172" cy="4364064"/>
                      </a:xfrm>
                      <a:prstGeom prst="rect">
                        <a:avLst/>
                      </a:prstGeom>
                      <a:noFill/>
                    </pic:spPr>
                  </pic:pic>
                </a:graphicData>
              </a:graphic>
            </wp:inline>
          </w:drawing>
        </w:r>
      </w:ins>
      <w:del w:id="1023" w:author="于 子沁" w:date="2018-09-12T10:24:00Z">
        <w:r>
          <w:rPr/>
          <w:drawing>
            <wp:inline distT="0" distB="0" distL="0" distR="0">
              <wp:extent cx="5274310" cy="439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grayscl/>
                        <a:extLst>
                          <a:ext uri="{28A0092B-C50C-407E-A947-70E740481C1C}">
                            <a14:useLocalDpi xmlns:a14="http://schemas.microsoft.com/office/drawing/2010/main" val="0"/>
                          </a:ext>
                        </a:extLst>
                      </a:blip>
                      <a:stretch>
                        <a:fillRect/>
                      </a:stretch>
                    </pic:blipFill>
                    <pic:spPr>
                      <a:xfrm>
                        <a:off x="0" y="0"/>
                        <a:ext cx="5274310" cy="4398010"/>
                      </a:xfrm>
                      <a:prstGeom prst="rect">
                        <a:avLst/>
                      </a:prstGeom>
                    </pic:spPr>
                  </pic:pic>
                </a:graphicData>
              </a:graphic>
            </wp:inline>
          </w:drawing>
        </w:r>
      </w:del>
    </w:p>
    <w:p/>
    <w:p>
      <w:r>
        <w:drawing>
          <wp:inline distT="0" distB="0" distL="0" distR="0">
            <wp:extent cx="5274310" cy="325691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9">
                      <a:grayscl/>
                      <a:extLst>
                        <a:ext uri="{28A0092B-C50C-407E-A947-70E740481C1C}">
                          <a14:useLocalDpi xmlns:a14="http://schemas.microsoft.com/office/drawing/2010/main" val="0"/>
                        </a:ext>
                      </a:extLst>
                    </a:blip>
                    <a:stretch>
                      <a:fillRect/>
                    </a:stretch>
                  </pic:blipFill>
                  <pic:spPr>
                    <a:xfrm>
                      <a:off x="0" y="0"/>
                      <a:ext cx="5274310" cy="3256915"/>
                    </a:xfrm>
                    <a:prstGeom prst="rect">
                      <a:avLst/>
                    </a:prstGeom>
                  </pic:spPr>
                </pic:pic>
              </a:graphicData>
            </a:graphic>
          </wp:inline>
        </w:drawing>
      </w:r>
    </w:p>
    <w:p>
      <w:r>
        <w:drawing>
          <wp:inline distT="0" distB="0" distL="0" distR="0">
            <wp:extent cx="5274310" cy="31896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 cstate="print">
                      <a:grayscl/>
                      <a:extLst>
                        <a:ext uri="{28A0092B-C50C-407E-A947-70E740481C1C}">
                          <a14:useLocalDpi xmlns:a14="http://schemas.microsoft.com/office/drawing/2010/main" val="0"/>
                        </a:ext>
                      </a:extLst>
                    </a:blip>
                    <a:stretch>
                      <a:fillRect/>
                    </a:stretch>
                  </pic:blipFill>
                  <pic:spPr>
                    <a:xfrm>
                      <a:off x="0" y="0"/>
                      <a:ext cx="5274310" cy="3189605"/>
                    </a:xfrm>
                    <a:prstGeom prst="rect">
                      <a:avLst/>
                    </a:prstGeom>
                  </pic:spPr>
                </pic:pic>
              </a:graphicData>
            </a:graphic>
          </wp:inline>
        </w:drawing>
      </w:r>
    </w:p>
    <w:p>
      <w:r>
        <w:drawing>
          <wp:inline distT="0" distB="0" distL="0" distR="0">
            <wp:extent cx="5274310" cy="73704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
                      <a:grayscl/>
                      <a:extLst>
                        <a:ext uri="{28A0092B-C50C-407E-A947-70E740481C1C}">
                          <a14:useLocalDpi xmlns:a14="http://schemas.microsoft.com/office/drawing/2010/main" val="0"/>
                        </a:ext>
                      </a:extLst>
                    </a:blip>
                    <a:stretch>
                      <a:fillRect/>
                    </a:stretch>
                  </pic:blipFill>
                  <pic:spPr>
                    <a:xfrm>
                      <a:off x="0" y="0"/>
                      <a:ext cx="5274310" cy="7370445"/>
                    </a:xfrm>
                    <a:prstGeom prst="rect">
                      <a:avLst/>
                    </a:prstGeom>
                  </pic:spPr>
                </pic:pic>
              </a:graphicData>
            </a:graphic>
          </wp:inline>
        </w:drawing>
      </w:r>
    </w:p>
    <w:p/>
    <w:p/>
    <w:p/>
    <w:p>
      <w:pPr>
        <w:rPr>
          <w:rFonts w:ascii="黑体" w:hAnsi="黑体" w:eastAsia="黑体"/>
          <w:b/>
          <w:sz w:val="28"/>
          <w:szCs w:val="28"/>
        </w:rPr>
      </w:pPr>
      <w:r>
        <w:rPr>
          <w:rFonts w:hint="eastAsia" w:ascii="黑体" w:hAnsi="黑体" w:eastAsia="黑体"/>
          <w:b/>
          <w:sz w:val="28"/>
          <w:szCs w:val="28"/>
        </w:rPr>
        <w:t>针对平民的恐怖袭击</w:t>
      </w:r>
    </w:p>
    <w:p>
      <w:r>
        <w:rPr>
          <w:rFonts w:hint="eastAsia"/>
        </w:rPr>
        <w:t xml:space="preserve">    2000年，</w:t>
      </w:r>
      <w:ins w:id="1025" w:author="周虹宇 [2]" w:date="2018-09-14T08:10:10Z">
        <w:r>
          <w:rPr>
            <w:rFonts w:hint="eastAsia"/>
            <w:lang w:val="en-US" w:eastAsia="zh-CN"/>
          </w:rPr>
          <w:t>有</w:t>
        </w:r>
      </w:ins>
      <w:r>
        <w:rPr>
          <w:rFonts w:hint="eastAsia"/>
        </w:rPr>
        <w:t>将近2000平民死于恐怖袭击，而到了2015年因恐怖袭击死亡的平民数量已增长到12500余人，增幅为550%。不过，由于“博科圣地”（以平民为主要袭击目标）发动的恐怖袭击</w:t>
      </w:r>
      <w:ins w:id="1026" w:author="周虹宇" w:date="2018-09-08T13:17:00Z">
        <w:r>
          <w:rPr>
            <w:rFonts w:hint="eastAsia"/>
          </w:rPr>
          <w:t>数量</w:t>
        </w:r>
      </w:ins>
      <w:r>
        <w:rPr>
          <w:rFonts w:hint="eastAsia"/>
        </w:rPr>
        <w:t>有所下降，</w:t>
      </w:r>
      <w:del w:id="1027" w:author="周虹宇" w:date="2018-09-08T13:16:00Z">
        <w:r>
          <w:rPr>
            <w:rFonts w:hint="eastAsia"/>
          </w:rPr>
          <w:delText>因此，相比2014年，</w:delText>
        </w:r>
      </w:del>
      <w:r>
        <w:rPr>
          <w:rFonts w:hint="eastAsia"/>
        </w:rPr>
        <w:t>2015年平民死亡人数</w:t>
      </w:r>
      <w:ins w:id="1028" w:author="周虹宇" w:date="2018-09-08T13:16:00Z">
        <w:r>
          <w:rPr>
            <w:rFonts w:hint="eastAsia"/>
          </w:rPr>
          <w:t>比2014年</w:t>
        </w:r>
      </w:ins>
      <w:r>
        <w:rPr>
          <w:rFonts w:hint="eastAsia"/>
        </w:rPr>
        <w:t>下降20%。2015年，每三起恐怖袭击中就有一起袭击对象为平民；五分之二的恐怖袭击死亡人数都由以平民为目标的恐怖袭击造成</w:t>
      </w:r>
      <w:ins w:id="1029" w:author="周虹宇" w:date="2018-09-08T13:17:00Z">
        <w:r>
          <w:rPr>
            <w:rFonts w:hint="eastAsia"/>
          </w:rPr>
          <w:t>的</w:t>
        </w:r>
      </w:ins>
      <w:r>
        <w:rPr>
          <w:rFonts w:hint="eastAsia"/>
        </w:rPr>
        <w:t>。</w:t>
      </w:r>
    </w:p>
    <w:p/>
    <w:p>
      <w:r>
        <w:rPr>
          <w:rFonts w:hint="eastAsia"/>
        </w:rPr>
        <w:t xml:space="preserve">    武装突袭在所有袭击方式里，死亡率最</w:t>
      </w:r>
      <w:del w:id="1030" w:author="周虹宇" w:date="2018-09-08T13:23:00Z">
        <w:r>
          <w:rPr>
            <w:rFonts w:hint="eastAsia"/>
          </w:rPr>
          <w:delText>大</w:delText>
        </w:r>
      </w:del>
      <w:ins w:id="1031" w:author="周虹宇" w:date="2018-09-08T13:23:00Z">
        <w:r>
          <w:rPr>
            <w:rFonts w:hint="eastAsia"/>
          </w:rPr>
          <w:t>高</w:t>
        </w:r>
      </w:ins>
      <w:r>
        <w:rPr>
          <w:rFonts w:hint="eastAsia"/>
        </w:rPr>
        <w:t>。每次爆炸袭击平均死亡2.6人，然而，以平民为目标的武装突袭平均每次造成5.5人丧生。针对平民的恐怖袭击中多半是炸弹袭击，而武装突袭则约占20%。当袭击目标为平民时，由于36%的炸弹袭击都不会造成人员伤亡，所以实际上武装突袭所造成的死亡人数要比炸弹袭击要更多。</w:t>
      </w:r>
    </w:p>
    <w:p/>
    <w:p>
      <w:r>
        <w:rPr>
          <w:rFonts w:hint="eastAsia"/>
        </w:rPr>
        <w:t xml:space="preserve">    炸弹袭击的目标往往是用于传递某种信息诉求，而非造成大规模伤亡。就比如民族主义组织科西嘉民族解放战线</w:t>
      </w:r>
      <w:r>
        <w:t>(FLNC)</w:t>
      </w:r>
      <w:r>
        <w:rPr>
          <w:rFonts w:hint="eastAsia"/>
        </w:rPr>
        <w:t>自2000年至2012年期间就发动了116起爆炸袭击，但仅造成1人死亡。2015年66个大大小小的民族主义组织及分裂主义组织所发动的爆炸袭击，无一人死亡。</w:t>
      </w:r>
    </w:p>
    <w:p/>
    <w:p>
      <w:r>
        <w:rPr>
          <w:rFonts w:hint="eastAsia"/>
        </w:rPr>
        <w:t xml:space="preserve">    在</w:t>
      </w:r>
      <w:del w:id="1032" w:author="周虹宇" w:date="2018-09-08T13:25:00Z">
        <w:r>
          <w:rPr>
            <w:rFonts w:hint="eastAsia"/>
          </w:rPr>
          <w:delText>一些</w:delText>
        </w:r>
      </w:del>
      <w:del w:id="1033" w:author="周虹宇" w:date="2018-09-08T13:24:00Z">
        <w:r>
          <w:rPr>
            <w:rFonts w:hint="eastAsia"/>
          </w:rPr>
          <w:delText>非</w:delText>
        </w:r>
      </w:del>
      <w:r>
        <w:rPr>
          <w:rFonts w:hint="eastAsia"/>
        </w:rPr>
        <w:t>以</w:t>
      </w:r>
      <w:ins w:id="1034" w:author="周虹宇" w:date="2018-09-08T13:24:00Z">
        <w:r>
          <w:rPr>
            <w:rFonts w:hint="eastAsia"/>
          </w:rPr>
          <w:t>非</w:t>
        </w:r>
      </w:ins>
      <w:r>
        <w:rPr>
          <w:rFonts w:hint="eastAsia"/>
        </w:rPr>
        <w:t>平民为主要目标的恐怖袭击</w:t>
      </w:r>
      <w:ins w:id="1035" w:author="周虹宇" w:date="2018-09-08T13:24:00Z">
        <w:r>
          <w:rPr>
            <w:rFonts w:hint="eastAsia"/>
          </w:rPr>
          <w:t>中</w:t>
        </w:r>
      </w:ins>
      <w:r>
        <w:rPr>
          <w:rFonts w:hint="eastAsia"/>
        </w:rPr>
        <w:t>仍然会造成许多平民死亡，有时甚至带来大规模的伤亡。这些恐怖袭击往往可能是针对军队、警察等其他目标。</w:t>
      </w:r>
    </w:p>
    <w:p/>
    <w:p/>
    <w:p>
      <w:r>
        <w:drawing>
          <wp:inline distT="0" distB="0" distL="0" distR="0">
            <wp:extent cx="5274310" cy="39592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2">
                      <a:grayscl/>
                      <a:extLst>
                        <a:ext uri="{28A0092B-C50C-407E-A947-70E740481C1C}">
                          <a14:useLocalDpi xmlns:a14="http://schemas.microsoft.com/office/drawing/2010/main" val="0"/>
                        </a:ext>
                      </a:extLst>
                    </a:blip>
                    <a:stretch>
                      <a:fillRect/>
                    </a:stretch>
                  </pic:blipFill>
                  <pic:spPr>
                    <a:xfrm>
                      <a:off x="0" y="0"/>
                      <a:ext cx="5274310" cy="3959225"/>
                    </a:xfrm>
                    <a:prstGeom prst="rect">
                      <a:avLst/>
                    </a:prstGeom>
                  </pic:spPr>
                </pic:pic>
              </a:graphicData>
            </a:graphic>
          </wp:inline>
        </w:drawing>
      </w:r>
    </w:p>
    <w:p>
      <w:pPr>
        <w:pStyle w:val="3"/>
      </w:pPr>
      <w:r>
        <w:t>二、OECD</w:t>
      </w:r>
      <w:r>
        <w:rPr>
          <w:rFonts w:hint="eastAsia"/>
        </w:rPr>
        <w:t>成员国恐怖袭击发展趋势</w:t>
      </w:r>
    </w:p>
    <w:p>
      <w:r>
        <w:rPr>
          <w:rFonts w:hint="eastAsia"/>
        </w:rPr>
        <w:t xml:space="preserve">    据</w:t>
      </w:r>
      <w:r>
        <w:t>GTI</w:t>
      </w:r>
      <w:r>
        <w:rPr>
          <w:rFonts w:hint="eastAsia"/>
        </w:rPr>
        <w:t>，16年来，</w:t>
      </w:r>
      <w:r>
        <w:t>OECD</w:t>
      </w:r>
      <w:r>
        <w:rPr>
          <w:rFonts w:hint="eastAsia"/>
        </w:rPr>
        <w:t>成员国在2015年受恐怖主义影响最深，所经历的恐怖袭击</w:t>
      </w:r>
      <w:del w:id="1036" w:author="周虹宇" w:date="2018-09-08T13:34:00Z">
        <w:r>
          <w:rPr>
            <w:rFonts w:hint="eastAsia"/>
          </w:rPr>
          <w:delText>起</w:delText>
        </w:r>
      </w:del>
      <w:r>
        <w:rPr>
          <w:rFonts w:hint="eastAsia"/>
        </w:rPr>
        <w:t>数也是最多的。</w:t>
      </w:r>
      <w:r>
        <w:t>OECD</w:t>
      </w:r>
      <w:r>
        <w:rPr>
          <w:rFonts w:hint="eastAsia"/>
        </w:rPr>
        <w:t>成员国</w:t>
      </w:r>
      <w:ins w:id="1037" w:author="周虹宇" w:date="2018-09-08T13:31:00Z">
        <w:r>
          <w:rPr>
            <w:rFonts w:hint="eastAsia"/>
          </w:rPr>
          <w:t>遭受</w:t>
        </w:r>
      </w:ins>
      <w:r>
        <w:rPr>
          <w:rFonts w:hint="eastAsia"/>
        </w:rPr>
        <w:t>恐怖袭击数量连续六年持续攀升，2015年，</w:t>
      </w:r>
      <w:r>
        <w:t>OECD</w:t>
      </w:r>
      <w:r>
        <w:rPr>
          <w:rFonts w:hint="eastAsia"/>
        </w:rPr>
        <w:t>成员国共发生恐怖袭击731起，相比2005年的592起，增长</w:t>
      </w:r>
      <w:ins w:id="1038" w:author="周虹宇" w:date="2018-09-08T13:31:00Z">
        <w:r>
          <w:rPr>
            <w:rFonts w:hint="eastAsia"/>
          </w:rPr>
          <w:t>了</w:t>
        </w:r>
      </w:ins>
      <w:r>
        <w:rPr>
          <w:rFonts w:hint="eastAsia"/>
        </w:rPr>
        <w:t>23%。</w:t>
      </w:r>
      <w:r>
        <w:t>OECD</w:t>
      </w:r>
      <w:r>
        <w:rPr>
          <w:rFonts w:hint="eastAsia"/>
        </w:rPr>
        <w:t>共有34个成员国，其中21个成员国在2015年各经历一起恐怖袭击。</w:t>
      </w:r>
    </w:p>
    <w:p/>
    <w:p>
      <w:r>
        <w:rPr>
          <w:rFonts w:hint="eastAsia"/>
        </w:rPr>
        <w:t xml:space="preserve">    同时，除2001年9·11事件外，</w:t>
      </w:r>
      <w:ins w:id="1039" w:author="周虹宇" w:date="2018-09-08T13:33:00Z">
        <w:r>
          <w:rPr>
            <w:rFonts w:hint="eastAsia"/>
          </w:rPr>
          <w:t>2015年</w:t>
        </w:r>
      </w:ins>
      <w:r>
        <w:t>OECD</w:t>
      </w:r>
      <w:r>
        <w:rPr>
          <w:rFonts w:hint="eastAsia"/>
        </w:rPr>
        <w:t>成员国</w:t>
      </w:r>
      <w:del w:id="1040" w:author="周虹宇" w:date="2018-09-08T13:33:00Z">
        <w:r>
          <w:rPr>
            <w:rFonts w:hint="eastAsia"/>
          </w:rPr>
          <w:delText>2015年</w:delText>
        </w:r>
      </w:del>
      <w:r>
        <w:rPr>
          <w:rFonts w:hint="eastAsia"/>
        </w:rPr>
        <w:t>恐怖袭击死亡人数创下历史新高，在此之前</w:t>
      </w:r>
      <w:r>
        <w:t>OECD</w:t>
      </w:r>
      <w:r>
        <w:rPr>
          <w:rFonts w:hint="eastAsia"/>
        </w:rPr>
        <w:t>成员国恐怖袭击死亡人数最多的一年为2004年，当年共272人因恐怖袭击丧生。</w:t>
      </w:r>
    </w:p>
    <w:p/>
    <w:p>
      <w:r>
        <w:rPr>
          <w:rFonts w:hint="eastAsia"/>
        </w:rPr>
        <w:t xml:space="preserve">    过去十年间，</w:t>
      </w:r>
      <w:r>
        <w:t>OECD</w:t>
      </w:r>
      <w:r>
        <w:rPr>
          <w:rFonts w:hint="eastAsia"/>
        </w:rPr>
        <w:t>成员国单年恐怖袭击死亡人数从未超过130人。2004年起，</w:t>
      </w:r>
      <w:r>
        <w:t>OECD</w:t>
      </w:r>
      <w:r>
        <w:rPr>
          <w:rFonts w:hint="eastAsia"/>
        </w:rPr>
        <w:t>成员国恐怖袭击死亡人数就保持在相对较低的水平，2014年</w:t>
      </w:r>
      <w:del w:id="1041" w:author="周虹宇" w:date="2018-09-08T13:34:00Z">
        <w:r>
          <w:rPr>
            <w:rFonts w:hint="eastAsia"/>
          </w:rPr>
          <w:delText>因之</w:delText>
        </w:r>
      </w:del>
      <w:r>
        <w:rPr>
          <w:rFonts w:hint="eastAsia"/>
        </w:rPr>
        <w:t>死亡77人，不过到了2015年就急剧增长到577人，其中337人死亡发生在土耳其，由库尔德工人党、“伊斯兰国”煽动或发动。</w:t>
      </w:r>
    </w:p>
    <w:p/>
    <w:p>
      <w:r>
        <w:rPr>
          <w:rFonts w:hint="eastAsia"/>
        </w:rPr>
        <w:t xml:space="preserve">    </w:t>
      </w:r>
      <w:r>
        <w:t>2015</w:t>
      </w:r>
      <w:r>
        <w:rPr>
          <w:rFonts w:hint="eastAsia"/>
        </w:rPr>
        <w:t>年，恐怖主义在</w:t>
      </w:r>
      <w:r>
        <w:t>OECD</w:t>
      </w:r>
      <w:r>
        <w:rPr>
          <w:rFonts w:hint="eastAsia"/>
        </w:rPr>
        <w:t>成员国内迅速扩张。具体而言，</w:t>
      </w:r>
      <w:r>
        <w:t>OECD</w:t>
      </w:r>
      <w:r>
        <w:rPr>
          <w:rFonts w:hint="eastAsia"/>
        </w:rPr>
        <w:t>成员国中34个国家:</w:t>
      </w:r>
    </w:p>
    <w:p>
      <w:r>
        <w:rPr>
          <w:rFonts w:hint="eastAsia"/>
        </w:rPr>
        <w:t>（一）其中遭遇至少一例恐怖袭击死亡的国家数量201</w:t>
      </w:r>
      <w:del w:id="1042" w:author="周虹宇" w:date="2018-09-08T13:35:00Z">
        <w:r>
          <w:rPr>
            <w:rFonts w:hint="eastAsia"/>
          </w:rPr>
          <w:delText>5</w:delText>
        </w:r>
      </w:del>
      <w:ins w:id="1043" w:author="周虹宇" w:date="2018-09-08T13:35:00Z">
        <w:r>
          <w:rPr>
            <w:rFonts w:hint="eastAsia"/>
          </w:rPr>
          <w:t>4</w:t>
        </w:r>
      </w:ins>
      <w:r>
        <w:rPr>
          <w:rFonts w:hint="eastAsia"/>
        </w:rPr>
        <w:t>年为9个，2015年增长至11个；</w:t>
      </w:r>
    </w:p>
    <w:p>
      <w:r>
        <w:rPr>
          <w:rFonts w:hint="eastAsia"/>
        </w:rPr>
        <w:t>（二）2015年遭遇恐怖袭击的国家数为21个，与2014年</w:t>
      </w:r>
      <w:del w:id="1044" w:author="周虹宇" w:date="2018-09-08T13:35:00Z">
        <w:r>
          <w:rPr>
            <w:rFonts w:hint="eastAsia"/>
          </w:rPr>
          <w:delText>年</w:delText>
        </w:r>
      </w:del>
      <w:r>
        <w:rPr>
          <w:rFonts w:hint="eastAsia"/>
        </w:rPr>
        <w:t>保持一致；</w:t>
      </w:r>
    </w:p>
    <w:p>
      <w:r>
        <w:rPr>
          <w:rFonts w:hint="eastAsia"/>
        </w:rPr>
        <w:t>（三）有9个国家在2015年受恐怖主义的影响是自2000年以来最严重的；</w:t>
      </w:r>
    </w:p>
    <w:p>
      <w:r>
        <w:rPr>
          <w:rFonts w:hint="eastAsia"/>
        </w:rPr>
        <w:t>（四）有5个国家2015年恐怖袭击死亡人数是自2000年来最多的。</w:t>
      </w:r>
    </w:p>
    <w:p/>
    <w:p>
      <w:r>
        <w:rPr>
          <w:rFonts w:hint="eastAsia"/>
        </w:rPr>
        <w:t xml:space="preserve">    2000年以来，</w:t>
      </w:r>
      <w:r>
        <w:t>OECD</w:t>
      </w:r>
      <w:r>
        <w:rPr>
          <w:rFonts w:hint="eastAsia"/>
        </w:rPr>
        <w:t>成员国经历的恐怖袭击中，有两段时期死亡人数相当之高。</w:t>
      </w:r>
    </w:p>
    <w:p/>
    <w:p>
      <w:r>
        <w:rPr>
          <w:rFonts w:hint="eastAsia"/>
        </w:rPr>
        <w:t xml:space="preserve">    第一段时期是2001-2005年，这段恐怖袭击始于</w:t>
      </w:r>
      <w:r>
        <w:t>20</w:t>
      </w:r>
      <w:del w:id="1045" w:author="周虹宇" w:date="2018-09-08T13:36:00Z">
        <w:r>
          <w:rPr/>
          <w:delText>1</w:delText>
        </w:r>
      </w:del>
      <w:ins w:id="1046" w:author="周虹宇" w:date="2018-09-08T13:36:00Z">
        <w:r>
          <w:rPr>
            <w:rFonts w:hint="eastAsia"/>
          </w:rPr>
          <w:t>0</w:t>
        </w:r>
      </w:ins>
      <w:r>
        <w:t>1</w:t>
      </w:r>
      <w:r>
        <w:rPr>
          <w:rFonts w:hint="eastAsia"/>
        </w:rPr>
        <w:t>年“基地”组织在美国发动的9·11事件，2996人丧生。2002-2003年间，阿克萨烈士旅、哈马斯、巴勒斯坦伊斯兰圣战组织纷纷在以色列发动恐怖袭击，所造成</w:t>
      </w:r>
      <w:ins w:id="1047" w:author="周虹宇" w:date="2018-09-08T13:36:00Z">
        <w:r>
          <w:rPr>
            <w:rFonts w:hint="eastAsia"/>
          </w:rPr>
          <w:t>的</w:t>
        </w:r>
      </w:ins>
      <w:r>
        <w:rPr>
          <w:rFonts w:hint="eastAsia"/>
        </w:rPr>
        <w:t>死亡人数是</w:t>
      </w:r>
      <w:r>
        <w:t>OECD</w:t>
      </w:r>
      <w:r>
        <w:rPr>
          <w:rFonts w:hint="eastAsia"/>
        </w:rPr>
        <w:t>成员国中最多的。这段时间内</w:t>
      </w:r>
      <w:r>
        <w:t>OECD</w:t>
      </w:r>
      <w:r>
        <w:rPr>
          <w:rFonts w:hint="eastAsia"/>
        </w:rPr>
        <w:t>成员国恐怖袭击数量</w:t>
      </w:r>
      <w:ins w:id="1048" w:author="周虹宇" w:date="2018-09-08T13:37:00Z">
        <w:r>
          <w:rPr>
            <w:rFonts w:hint="eastAsia"/>
          </w:rPr>
          <w:t>的</w:t>
        </w:r>
      </w:ins>
      <w:r>
        <w:rPr>
          <w:rFonts w:hint="eastAsia"/>
        </w:rPr>
        <w:t>上升与第三次巴勒斯坦起义有关，第三次巴勒斯坦起义是一段武装冲突，导致成千上万人遇害，其大多为巴勒斯坦人。</w:t>
      </w:r>
    </w:p>
    <w:p/>
    <w:p>
      <w:r>
        <w:rPr>
          <w:rFonts w:hint="eastAsia"/>
        </w:rPr>
        <w:t xml:space="preserve">    2004-2005年</w:t>
      </w:r>
      <w:ins w:id="1049" w:author="周虹宇" w:date="2018-09-08T13:38:00Z">
        <w:r>
          <w:rPr>
            <w:rFonts w:hint="eastAsia"/>
          </w:rPr>
          <w:t>，</w:t>
        </w:r>
      </w:ins>
      <w:r>
        <w:t>OECD</w:t>
      </w:r>
      <w:r>
        <w:rPr>
          <w:rFonts w:hint="eastAsia"/>
        </w:rPr>
        <w:t>成员国</w:t>
      </w:r>
      <w:del w:id="1050" w:author="周虹宇" w:date="2018-09-08T13:38:00Z">
        <w:r>
          <w:rPr>
            <w:rFonts w:hint="eastAsia"/>
          </w:rPr>
          <w:delText>最大规模</w:delText>
        </w:r>
      </w:del>
      <w:ins w:id="1051" w:author="周虹宇" w:date="2018-09-08T13:38:00Z">
        <w:r>
          <w:rPr>
            <w:rFonts w:hint="eastAsia"/>
          </w:rPr>
          <w:t>死亡人数最多</w:t>
        </w:r>
      </w:ins>
      <w:r>
        <w:rPr>
          <w:rFonts w:hint="eastAsia"/>
        </w:rPr>
        <w:t>的</w:t>
      </w:r>
      <w:ins w:id="1052" w:author="周虹宇" w:date="2018-09-08T13:37:00Z">
        <w:r>
          <w:rPr>
            <w:rFonts w:hint="eastAsia"/>
          </w:rPr>
          <w:t>两起</w:t>
        </w:r>
      </w:ins>
      <w:r>
        <w:rPr>
          <w:rFonts w:hint="eastAsia"/>
        </w:rPr>
        <w:t>恐怖袭击</w:t>
      </w:r>
      <w:del w:id="1053" w:author="周虹宇" w:date="2018-09-08T13:37:00Z">
        <w:r>
          <w:rPr>
            <w:rFonts w:hint="eastAsia"/>
          </w:rPr>
          <w:delText>死亡</w:delText>
        </w:r>
      </w:del>
      <w:r>
        <w:rPr>
          <w:rFonts w:hint="eastAsia"/>
        </w:rPr>
        <w:t>由</w:t>
      </w:r>
      <w:del w:id="1054" w:author="周虹宇" w:date="2018-09-08T13:38:00Z">
        <w:r>
          <w:rPr>
            <w:rFonts w:hint="eastAsia"/>
          </w:rPr>
          <w:delText>两起</w:delText>
        </w:r>
      </w:del>
      <w:r>
        <w:rPr>
          <w:rFonts w:hint="eastAsia"/>
        </w:rPr>
        <w:t>“基地”组织授意发动的</w:t>
      </w:r>
      <w:del w:id="1055" w:author="周虹宇" w:date="2018-09-08T13:39:00Z">
        <w:r>
          <w:rPr>
            <w:rFonts w:hint="eastAsia"/>
          </w:rPr>
          <w:delText>恐怖袭击造成</w:delText>
        </w:r>
      </w:del>
      <w:r>
        <w:rPr>
          <w:rFonts w:hint="eastAsia"/>
        </w:rPr>
        <w:t>。2004年，马德里恐怖袭击共导致191人死亡，占该年</w:t>
      </w:r>
      <w:r>
        <w:t>OECD</w:t>
      </w:r>
      <w:r>
        <w:rPr>
          <w:rFonts w:hint="eastAsia"/>
        </w:rPr>
        <w:t>成员国恐怖袭击总死亡人数的70%。2005年6月，伦敦爆炸袭击导致的恐怖袭击死亡占该年</w:t>
      </w:r>
      <w:r>
        <w:t>OECD</w:t>
      </w:r>
      <w:r>
        <w:rPr>
          <w:rFonts w:hint="eastAsia"/>
        </w:rPr>
        <w:t>成员国恐怖袭击总死亡人数的43%（56人）。</w:t>
      </w:r>
      <w:r>
        <w:t>2005</w:t>
      </w:r>
      <w:r>
        <w:rPr>
          <w:rFonts w:hint="eastAsia"/>
        </w:rPr>
        <w:t>年</w:t>
      </w:r>
      <w:ins w:id="1056" w:author="周虹宇" w:date="2018-09-08T13:41:00Z">
        <w:r>
          <w:rPr>
            <w:rFonts w:hint="eastAsia"/>
          </w:rPr>
          <w:t>其余的死亡人数中，</w:t>
        </w:r>
      </w:ins>
      <w:ins w:id="1057" w:author="周虹宇" w:date="2018-09-08T13:42:00Z">
        <w:r>
          <w:rPr>
            <w:rFonts w:hint="eastAsia"/>
          </w:rPr>
          <w:t>主要是</w:t>
        </w:r>
      </w:ins>
      <w:del w:id="1058" w:author="周虹宇" w:date="2018-09-08T13:42:00Z">
        <w:r>
          <w:rPr>
            <w:rFonts w:hint="eastAsia"/>
          </w:rPr>
          <w:delText>起他恐怖袭击</w:delText>
        </w:r>
      </w:del>
      <w:del w:id="1059" w:author="周虹宇" w:date="2018-09-08T13:41:00Z">
        <w:r>
          <w:rPr>
            <w:rFonts w:hint="eastAsia"/>
          </w:rPr>
          <w:delText>死亡大部分</w:delText>
        </w:r>
      </w:del>
      <w:del w:id="1060" w:author="周虹宇" w:date="2018-09-08T13:40:00Z">
        <w:r>
          <w:rPr>
            <w:rFonts w:hint="eastAsia"/>
          </w:rPr>
          <w:delText>由</w:delText>
        </w:r>
      </w:del>
      <w:r>
        <w:rPr>
          <w:rFonts w:hint="eastAsia"/>
        </w:rPr>
        <w:t>库尔德工人党在土耳其发动的一系列恐怖袭击、以及阿克萨烈士旅和巴勒斯坦伊斯兰圣战组织在以色列发动的恐怖袭击</w:t>
      </w:r>
      <w:ins w:id="1061" w:author="周虹宇" w:date="2018-09-08T13:42:00Z">
        <w:r>
          <w:rPr>
            <w:rFonts w:hint="eastAsia"/>
          </w:rPr>
          <w:t>造成的</w:t>
        </w:r>
      </w:ins>
      <w:r>
        <w:rPr>
          <w:rFonts w:hint="eastAsia"/>
        </w:rPr>
        <w:t>。</w:t>
      </w:r>
    </w:p>
    <w:p/>
    <w:p>
      <w:r>
        <w:rPr>
          <w:rFonts w:hint="eastAsia"/>
        </w:rPr>
        <w:t>“2015年，</w:t>
      </w:r>
      <w:r>
        <w:t>OECD</w:t>
      </w:r>
      <w:r>
        <w:rPr>
          <w:rFonts w:hint="eastAsia"/>
        </w:rPr>
        <w:t>成员国恐怖袭击死亡</w:t>
      </w:r>
      <w:ins w:id="1062" w:author="周虹宇" w:date="2018-09-08T13:42:00Z">
        <w:r>
          <w:rPr>
            <w:rFonts w:hint="eastAsia"/>
          </w:rPr>
          <w:t>人数</w:t>
        </w:r>
      </w:ins>
      <w:r>
        <w:rPr>
          <w:rFonts w:hint="eastAsia"/>
        </w:rPr>
        <w:t>十年来</w:t>
      </w:r>
      <w:del w:id="1063" w:author="周虹宇" w:date="2018-09-08T13:42:00Z">
        <w:r>
          <w:rPr>
            <w:rFonts w:hint="eastAsia"/>
          </w:rPr>
          <w:delText>头一次</w:delText>
        </w:r>
      </w:del>
      <w:ins w:id="1064" w:author="周虹宇" w:date="2018-09-08T13:42:00Z">
        <w:r>
          <w:rPr>
            <w:rFonts w:hint="eastAsia"/>
          </w:rPr>
          <w:t>首次</w:t>
        </w:r>
      </w:ins>
      <w:r>
        <w:rPr>
          <w:rFonts w:hint="eastAsia"/>
        </w:rPr>
        <w:t>突破150人。”</w:t>
      </w:r>
    </w:p>
    <w:p/>
    <w:p>
      <w:r>
        <w:t xml:space="preserve">    </w:t>
      </w:r>
      <w:r>
        <w:rPr>
          <w:rFonts w:hint="eastAsia"/>
        </w:rPr>
        <w:t>第二段时期则始于2015年，这一年，</w:t>
      </w:r>
      <w:r>
        <w:t>OECD</w:t>
      </w:r>
      <w:r>
        <w:rPr>
          <w:rFonts w:hint="eastAsia"/>
        </w:rPr>
        <w:t>成员国恐怖袭击死亡</w:t>
      </w:r>
      <w:ins w:id="1065" w:author="周虹宇" w:date="2018-09-08T13:43:00Z">
        <w:r>
          <w:rPr>
            <w:rFonts w:hint="eastAsia"/>
          </w:rPr>
          <w:t>人数</w:t>
        </w:r>
      </w:ins>
      <w:r>
        <w:rPr>
          <w:rFonts w:hint="eastAsia"/>
        </w:rPr>
        <w:t>自2004年来</w:t>
      </w:r>
      <w:del w:id="1066" w:author="周虹宇" w:date="2018-09-08T13:43:00Z">
        <w:r>
          <w:rPr>
            <w:rFonts w:hint="eastAsia"/>
          </w:rPr>
          <w:delText>头一</w:delText>
        </w:r>
      </w:del>
      <w:ins w:id="1067" w:author="周虹宇" w:date="2018-09-08T13:43:00Z">
        <w:r>
          <w:rPr>
            <w:rFonts w:hint="eastAsia"/>
          </w:rPr>
          <w:t>首</w:t>
        </w:r>
      </w:ins>
      <w:r>
        <w:rPr>
          <w:rFonts w:hint="eastAsia"/>
        </w:rPr>
        <w:t>次突破150人。2010年以来，</w:t>
      </w:r>
      <w:r>
        <w:t>OECD</w:t>
      </w:r>
      <w:r>
        <w:rPr>
          <w:rFonts w:hint="eastAsia"/>
        </w:rPr>
        <w:t>成员国恐怖袭击数量逐年增加，不过所致死</w:t>
      </w:r>
      <w:del w:id="1068" w:author="周虹宇" w:date="2018-09-08T13:43:00Z">
        <w:r>
          <w:rPr>
            <w:rFonts w:hint="eastAsia"/>
          </w:rPr>
          <w:delText>亡</w:delText>
        </w:r>
      </w:del>
      <w:r>
        <w:rPr>
          <w:rFonts w:hint="eastAsia"/>
        </w:rPr>
        <w:t>人数</w:t>
      </w:r>
      <w:del w:id="1069" w:author="周虹宇" w:date="2018-09-08T13:43:00Z">
        <w:r>
          <w:rPr>
            <w:rFonts w:hint="eastAsia"/>
          </w:rPr>
          <w:delText>却</w:delText>
        </w:r>
      </w:del>
      <w:r>
        <w:rPr>
          <w:rFonts w:hint="eastAsia"/>
        </w:rPr>
        <w:t>一直保持较低水平，直至2015年</w:t>
      </w:r>
      <w:ins w:id="1070" w:author="周虹宇" w:date="2018-09-08T13:43:00Z">
        <w:r>
          <w:rPr>
            <w:rFonts w:hint="eastAsia"/>
          </w:rPr>
          <w:t>才</w:t>
        </w:r>
      </w:ins>
      <w:r>
        <w:rPr>
          <w:rFonts w:hint="eastAsia"/>
        </w:rPr>
        <w:t>有所上升。</w:t>
      </w:r>
    </w:p>
    <w:p/>
    <w:p>
      <w:r>
        <w:rPr>
          <w:rFonts w:hint="eastAsia"/>
        </w:rPr>
        <w:t xml:space="preserve">    如2001-2004年，2015年</w:t>
      </w:r>
      <w:r>
        <w:t>OECD</w:t>
      </w:r>
      <w:r>
        <w:rPr>
          <w:rFonts w:hint="eastAsia"/>
        </w:rPr>
        <w:t>成员国同样经历了</w:t>
      </w:r>
      <w:del w:id="1071" w:author="周虹宇" w:date="2018-09-08T13:44:00Z">
        <w:r>
          <w:rPr>
            <w:rFonts w:hint="eastAsia"/>
          </w:rPr>
          <w:delText>许</w:delText>
        </w:r>
      </w:del>
      <w:r>
        <w:rPr>
          <w:rFonts w:hint="eastAsia"/>
        </w:rPr>
        <w:t>由国家圣战组织授意发动的大规模恐怖袭击。但在2015年，发动恐怖袭击的主体是“伊斯兰国”（</w:t>
      </w:r>
      <w:del w:id="1072" w:author="周虹宇" w:date="2018-09-08T13:47:00Z">
        <w:r>
          <w:rPr>
            <w:rFonts w:hint="eastAsia"/>
          </w:rPr>
          <w:delText>国家上占主导地位</w:delText>
        </w:r>
      </w:del>
      <w:ins w:id="1073" w:author="周虹宇" w:date="2018-09-08T13:47:00Z">
        <w:r>
          <w:rPr>
            <w:rFonts w:hint="eastAsia"/>
          </w:rPr>
          <w:t>国际上主要</w:t>
        </w:r>
      </w:ins>
      <w:r>
        <w:rPr>
          <w:rFonts w:hint="eastAsia"/>
        </w:rPr>
        <w:t>的恐怖组织），而非“基地”组织。</w:t>
      </w:r>
    </w:p>
    <w:p/>
    <w:p>
      <w:r>
        <w:rPr>
          <w:rFonts w:hint="eastAsia"/>
        </w:rPr>
        <w:t xml:space="preserve">    2015年，</w:t>
      </w:r>
      <w:r>
        <w:t>OECD</w:t>
      </w:r>
      <w:r>
        <w:rPr>
          <w:rFonts w:hint="eastAsia"/>
        </w:rPr>
        <w:t>成员国50%的恐怖袭击死亡都由“伊斯兰国”授意或直接发动的恐怖袭击造成。其中包括11月巴黎恐怖袭击，136人死亡；10月安卡拉恐怖袭击，105人死亡；苏鲁奇自杀式爆炸袭击，34人死亡。恐怖袭击死亡飙升的第二阶段延续到2016年，2016年由“伊斯兰国”授意发动的大规模恐怖袭击发生在布鲁塞尔、伊斯坦布尔、奥兰多，这四起恐怖袭击共致211人遇害，2016年1月1日至7月31日</w:t>
      </w:r>
      <w:r>
        <w:t>OECD</w:t>
      </w:r>
      <w:r>
        <w:rPr>
          <w:rFonts w:hint="eastAsia"/>
        </w:rPr>
        <w:t>成员国恐怖袭击死亡共482人，由“伊斯兰国”造成的占</w:t>
      </w:r>
      <w:del w:id="1074" w:author="周虹宇" w:date="2018-09-08T13:50:00Z">
        <w:r>
          <w:rPr>
            <w:rFonts w:hint="eastAsia"/>
          </w:rPr>
          <w:delText>该</w:delText>
        </w:r>
      </w:del>
      <w:r>
        <w:rPr>
          <w:rFonts w:hint="eastAsia"/>
        </w:rPr>
        <w:t>总数的44%。</w:t>
      </w:r>
    </w:p>
    <w:p/>
    <w:p>
      <w:r>
        <w:rPr>
          <w:rFonts w:hint="eastAsia"/>
        </w:rPr>
        <w:t xml:space="preserve">    </w:t>
      </w:r>
      <w:ins w:id="1075" w:author="周虹宇" w:date="2018-09-08T19:49:00Z">
        <w:r>
          <w:rPr>
            <w:rFonts w:hint="eastAsia"/>
          </w:rPr>
          <w:t>我们对</w:t>
        </w:r>
      </w:ins>
      <w:r>
        <w:rPr>
          <w:rFonts w:hint="eastAsia"/>
        </w:rPr>
        <w:t>2016年1至7月庞大的恐怖袭击</w:t>
      </w:r>
      <w:del w:id="1076" w:author="周虹宇" w:date="2018-09-08T19:49:00Z">
        <w:r>
          <w:rPr>
            <w:rFonts w:hint="eastAsia"/>
          </w:rPr>
          <w:delText>死亡</w:delText>
        </w:r>
      </w:del>
      <w:ins w:id="1077" w:author="周虹宇" w:date="2018-09-08T19:49:00Z">
        <w:r>
          <w:rPr>
            <w:rFonts w:hint="eastAsia"/>
          </w:rPr>
          <w:t>致死</w:t>
        </w:r>
      </w:ins>
      <w:r>
        <w:rPr>
          <w:rFonts w:hint="eastAsia"/>
        </w:rPr>
        <w:t>人数</w:t>
      </w:r>
      <w:del w:id="1078" w:author="周虹宇" w:date="2018-09-08T19:49:00Z">
        <w:r>
          <w:rPr>
            <w:rFonts w:hint="eastAsia"/>
          </w:rPr>
          <w:delText>已</w:delText>
        </w:r>
      </w:del>
      <w:r>
        <w:rPr>
          <w:rFonts w:hint="eastAsia"/>
        </w:rPr>
        <w:t>进行数据记录</w:t>
      </w:r>
      <w:del w:id="1079" w:author="周虹宇" w:date="2018-09-08T19:48:00Z">
        <w:r>
          <w:rPr>
            <w:rFonts w:hint="eastAsia"/>
          </w:rPr>
          <w:delText>，进行</w:delText>
        </w:r>
      </w:del>
      <w:ins w:id="1080" w:author="周虹宇" w:date="2018-09-08T19:48:00Z">
        <w:r>
          <w:rPr>
            <w:rFonts w:hint="eastAsia"/>
          </w:rPr>
          <w:t>和</w:t>
        </w:r>
      </w:ins>
      <w:r>
        <w:rPr>
          <w:rFonts w:hint="eastAsia"/>
        </w:rPr>
        <w:t>分析。</w:t>
      </w:r>
      <w:ins w:id="1081" w:author="周虹宇" w:date="2018-09-08T19:48:00Z">
        <w:r>
          <w:rPr>
            <w:rFonts w:hint="eastAsia"/>
          </w:rPr>
          <w:t>所有的数据统计都是</w:t>
        </w:r>
      </w:ins>
      <w:del w:id="1082" w:author="周虹宇" w:date="2018-09-08T19:50:00Z">
        <w:r>
          <w:rPr>
            <w:rFonts w:hint="eastAsia"/>
          </w:rPr>
          <w:delText>2016年7月底前所有</w:delText>
        </w:r>
      </w:del>
      <w:r>
        <w:t>OECD</w:t>
      </w:r>
      <w:r>
        <w:rPr>
          <w:rFonts w:hint="eastAsia"/>
        </w:rPr>
        <w:t>成员国</w:t>
      </w:r>
      <w:ins w:id="1083" w:author="周虹宇" w:date="2018-09-08T19:50:00Z">
        <w:r>
          <w:rPr>
            <w:rFonts w:hint="eastAsia"/>
          </w:rPr>
          <w:t>截止到</w:t>
        </w:r>
      </w:ins>
      <w:ins w:id="1084" w:author="周虹宇" w:date="2018-09-08T19:49:00Z">
        <w:r>
          <w:rPr>
            <w:rFonts w:hint="eastAsia"/>
          </w:rPr>
          <w:t>2016年7月底的</w:t>
        </w:r>
      </w:ins>
      <w:del w:id="1085" w:author="周虹宇" w:date="2018-09-08T19:49:00Z">
        <w:r>
          <w:rPr>
            <w:rFonts w:hint="eastAsia"/>
          </w:rPr>
          <w:delText>关于恐怖袭击的数据已进行记录。</w:delText>
        </w:r>
      </w:del>
      <w:ins w:id="1086" w:author="周虹宇" w:date="2018-09-08T19:49:00Z">
        <w:r>
          <w:rPr>
            <w:rFonts w:hint="eastAsia"/>
          </w:rPr>
          <w:t>。</w:t>
        </w:r>
      </w:ins>
    </w:p>
    <w:p/>
    <w:p>
      <w:r>
        <w:rPr>
          <w:rFonts w:hint="eastAsia"/>
        </w:rPr>
        <w:t xml:space="preserve">    除遭遇2001年9·11事件的美国外，2015年，土耳其</w:t>
      </w:r>
      <w:del w:id="1087" w:author="周虹宇" w:date="2018-09-08T19:51:00Z">
        <w:r>
          <w:rPr>
            <w:rFonts w:hint="eastAsia"/>
          </w:rPr>
          <w:delText>便</w:delText>
        </w:r>
      </w:del>
      <w:r>
        <w:rPr>
          <w:rFonts w:hint="eastAsia"/>
        </w:rPr>
        <w:t>是</w:t>
      </w:r>
      <w:r>
        <w:t>OECD</w:t>
      </w:r>
      <w:r>
        <w:rPr>
          <w:rFonts w:hint="eastAsia"/>
        </w:rPr>
        <w:t>成员国中</w:t>
      </w:r>
      <w:ins w:id="1088" w:author="周虹宇" w:date="2018-09-08T19:53:00Z">
        <w:r>
          <w:rPr>
            <w:rFonts w:hint="eastAsia"/>
          </w:rPr>
          <w:t>自2000年以来</w:t>
        </w:r>
      </w:ins>
      <w:r>
        <w:rPr>
          <w:rFonts w:hint="eastAsia"/>
        </w:rPr>
        <w:t>恐怖袭击死亡人数</w:t>
      </w:r>
      <w:del w:id="1089" w:author="周虹宇" w:date="2018-09-08T19:53:00Z">
        <w:r>
          <w:rPr>
            <w:rFonts w:hint="eastAsia"/>
          </w:rPr>
          <w:delText>2000年以来</w:delText>
        </w:r>
      </w:del>
      <w:r>
        <w:rPr>
          <w:rFonts w:hint="eastAsia"/>
        </w:rPr>
        <w:t>最多的国家。</w:t>
      </w:r>
    </w:p>
    <w:p/>
    <w:p>
      <w:r>
        <w:rPr>
          <w:rFonts w:hint="eastAsia"/>
        </w:rPr>
        <w:t xml:space="preserve">    自2000年</w:t>
      </w:r>
      <w:ins w:id="1090" w:author="周虹宇" w:date="2018-09-08T19:51:00Z">
        <w:r>
          <w:rPr>
            <w:rFonts w:hint="eastAsia"/>
          </w:rPr>
          <w:t>来</w:t>
        </w:r>
      </w:ins>
      <w:r>
        <w:rPr>
          <w:rFonts w:hint="eastAsia"/>
        </w:rPr>
        <w:t>，土耳其恐怖袭击死亡共1071人，其中57%都在2015年1月-2016年7月间发生。过去两年</w:t>
      </w:r>
      <w:ins w:id="1091" w:author="周虹宇" w:date="2018-09-08T19:51:00Z">
        <w:r>
          <w:rPr>
            <w:rFonts w:hint="eastAsia"/>
          </w:rPr>
          <w:t>中</w:t>
        </w:r>
      </w:ins>
      <w:r>
        <w:rPr>
          <w:rFonts w:hint="eastAsia"/>
        </w:rPr>
        <w:t>，由于“伊斯兰国”、库尔德工人党发动的恐怖袭击，土耳其恐怖袭击死亡人数大幅上升，从2014年的20人增长至2015年的337人，再到2016年前</w:t>
      </w:r>
      <w:del w:id="1092" w:author="周虹宇" w:date="2018-09-08T19:52:00Z">
        <w:r>
          <w:rPr>
            <w:rFonts w:hint="eastAsia"/>
          </w:rPr>
          <w:delText>七</w:delText>
        </w:r>
      </w:del>
      <w:ins w:id="1093" w:author="周虹宇" w:date="2018-09-08T19:52:00Z">
        <w:r>
          <w:rPr>
            <w:rFonts w:hint="eastAsia"/>
          </w:rPr>
          <w:t>7</w:t>
        </w:r>
      </w:ins>
      <w:r>
        <w:rPr>
          <w:rFonts w:hint="eastAsia"/>
        </w:rPr>
        <w:t>月的269人。2016年前7月，</w:t>
      </w:r>
      <w:del w:id="1094" w:author="周虹宇" w:date="2018-09-08T19:52:00Z">
        <w:r>
          <w:rPr>
            <w:rFonts w:hint="eastAsia"/>
          </w:rPr>
          <w:delText>近乎一半的恐怖袭击死亡仅由</w:delText>
        </w:r>
      </w:del>
      <w:r>
        <w:rPr>
          <w:rFonts w:hint="eastAsia"/>
        </w:rPr>
        <w:t>3起恐怖袭击造成</w:t>
      </w:r>
      <w:ins w:id="1095" w:author="周虹宇" w:date="2018-09-08T19:52:00Z">
        <w:r>
          <w:rPr>
            <w:rFonts w:hint="eastAsia"/>
          </w:rPr>
          <w:t>了近一半的恐怖袭击死亡数</w:t>
        </w:r>
      </w:ins>
      <w:r>
        <w:rPr>
          <w:rFonts w:hint="eastAsia"/>
        </w:rPr>
        <w:t>。</w:t>
      </w:r>
    </w:p>
    <w:p/>
    <w:p>
      <w:r>
        <w:rPr>
          <w:rFonts w:hint="eastAsia"/>
        </w:rPr>
        <w:t xml:space="preserve">     2015年-2016年前7</w:t>
      </w:r>
      <w:ins w:id="1096" w:author="周虹宇" w:date="2018-09-08T19:53:00Z">
        <w:r>
          <w:rPr>
            <w:rFonts w:hint="eastAsia"/>
          </w:rPr>
          <w:t>个</w:t>
        </w:r>
      </w:ins>
      <w:r>
        <w:rPr>
          <w:rFonts w:hint="eastAsia"/>
        </w:rPr>
        <w:t>月，法国在</w:t>
      </w:r>
      <w:r>
        <w:t>OECD</w:t>
      </w:r>
      <w:r>
        <w:rPr>
          <w:rFonts w:hint="eastAsia"/>
        </w:rPr>
        <w:t>成员国中恐怖袭击死亡人数排名第2，紧随土耳其之后。法国</w:t>
      </w:r>
      <w:ins w:id="1097" w:author="周虹宇" w:date="2018-09-08T19:53:00Z">
        <w:r>
          <w:rPr>
            <w:rFonts w:hint="eastAsia"/>
          </w:rPr>
          <w:t>近</w:t>
        </w:r>
      </w:ins>
      <w:r>
        <w:rPr>
          <w:rFonts w:hint="eastAsia"/>
        </w:rPr>
        <w:t>几年来遭遇的恐怖袭击死亡</w:t>
      </w:r>
      <w:ins w:id="1098" w:author="周虹宇" w:date="2018-09-08T19:53:00Z">
        <w:r>
          <w:rPr>
            <w:rFonts w:hint="eastAsia"/>
          </w:rPr>
          <w:t>数</w:t>
        </w:r>
      </w:ins>
      <w:r>
        <w:rPr>
          <w:rFonts w:hint="eastAsia"/>
        </w:rPr>
        <w:t>一直保持在较低水平，2000-2015年，法国平均每年仅1人因恐怖袭击死亡。然而，由于11月伊斯兰国发动的巴黎袭击、大巴黎区袭击（包括对《查理周刊》办公室的袭击）</w:t>
      </w:r>
      <w:del w:id="1099" w:author="周虹宇" w:date="2018-09-08T19:55:00Z">
        <w:r>
          <w:rPr>
            <w:rFonts w:hint="eastAsia"/>
          </w:rPr>
          <w:delText>、</w:delText>
        </w:r>
      </w:del>
      <w:r>
        <w:rPr>
          <w:rFonts w:hint="eastAsia"/>
        </w:rPr>
        <w:t>以及独狼袭击，法国2015年恐怖袭击死亡迅速上升至161人。2016年前7</w:t>
      </w:r>
      <w:ins w:id="1100" w:author="周虹宇" w:date="2018-09-08T19:54:00Z">
        <w:r>
          <w:rPr>
            <w:rFonts w:hint="eastAsia"/>
          </w:rPr>
          <w:t>个</w:t>
        </w:r>
      </w:ins>
      <w:r>
        <w:rPr>
          <w:rFonts w:hint="eastAsia"/>
        </w:rPr>
        <w:t>月里，在尼斯，一名独狼袭击者驾驶一辆货车冲入庆祝巴士底日的人群，导致85人死亡。这段时期，巴黎警察局也遭到袭击，两名警官遇刺，诺曼底教堂的一个牧师也在恐怖袭击中遇害。</w:t>
      </w:r>
    </w:p>
    <w:p/>
    <w:p>
      <w:r>
        <w:rPr>
          <w:rFonts w:hint="eastAsia"/>
        </w:rPr>
        <w:t xml:space="preserve">    2015-2016年前</w:t>
      </w:r>
      <w:del w:id="1101" w:author="周虹宇" w:date="2018-09-08T19:55:00Z">
        <w:r>
          <w:rPr>
            <w:rFonts w:hint="eastAsia"/>
          </w:rPr>
          <w:delText>七</w:delText>
        </w:r>
      </w:del>
      <w:ins w:id="1102" w:author="周虹宇" w:date="2018-09-08T19:55:00Z">
        <w:r>
          <w:rPr>
            <w:rFonts w:hint="eastAsia"/>
          </w:rPr>
          <w:t>7个</w:t>
        </w:r>
      </w:ins>
      <w:r>
        <w:rPr>
          <w:rFonts w:hint="eastAsia"/>
        </w:rPr>
        <w:t>月，就恐怖袭击死亡人数而言，</w:t>
      </w:r>
      <w:r>
        <w:t>OECD</w:t>
      </w:r>
      <w:r>
        <w:rPr>
          <w:rFonts w:hint="eastAsia"/>
        </w:rPr>
        <w:t>成员国中，美国排名第三。</w:t>
      </w:r>
      <w:del w:id="1103" w:author="周虹宇" w:date="2018-09-08T19:55:00Z">
        <w:r>
          <w:rPr>
            <w:rFonts w:hint="eastAsia"/>
          </w:rPr>
          <w:delText>自</w:delText>
        </w:r>
      </w:del>
      <w:r>
        <w:rPr>
          <w:rFonts w:hint="eastAsia"/>
        </w:rPr>
        <w:t>2006年</w:t>
      </w:r>
      <w:ins w:id="1104" w:author="周虹宇" w:date="2018-09-08T19:55:00Z">
        <w:r>
          <w:rPr>
            <w:rFonts w:hint="eastAsia"/>
          </w:rPr>
          <w:t>以来</w:t>
        </w:r>
      </w:ins>
      <w:r>
        <w:rPr>
          <w:rFonts w:hint="eastAsia"/>
        </w:rPr>
        <w:t>，美国98%的恐怖袭击死亡都由独狼袭击者造成。201</w:t>
      </w:r>
      <w:del w:id="1105" w:author="周虹宇" w:date="2018-09-08T19:56:00Z">
        <w:r>
          <w:rPr>
            <w:rFonts w:hint="eastAsia"/>
          </w:rPr>
          <w:delText>6</w:delText>
        </w:r>
      </w:del>
      <w:ins w:id="1106" w:author="周虹宇" w:date="2018-09-08T19:56:00Z">
        <w:r>
          <w:rPr>
            <w:rFonts w:hint="eastAsia"/>
          </w:rPr>
          <w:t>5</w:t>
        </w:r>
      </w:ins>
      <w:r>
        <w:rPr>
          <w:rFonts w:hint="eastAsia"/>
        </w:rPr>
        <w:t>-2016年，美国</w:t>
      </w:r>
      <w:del w:id="1107" w:author="周虹宇" w:date="2018-09-08T19:56:00Z">
        <w:r>
          <w:rPr>
            <w:rFonts w:hint="eastAsia"/>
          </w:rPr>
          <w:delText>遭遇</w:delText>
        </w:r>
      </w:del>
      <w:ins w:id="1108" w:author="周虹宇" w:date="2018-09-08T19:56:00Z">
        <w:r>
          <w:rPr>
            <w:rFonts w:hint="eastAsia"/>
          </w:rPr>
          <w:t>经历</w:t>
        </w:r>
      </w:ins>
      <w:r>
        <w:rPr>
          <w:rFonts w:hint="eastAsia"/>
        </w:rPr>
        <w:t>数起死亡人数较多的独狼式恐怖袭击。其中包括圣贝纳迪诺袭击，14人死亡；针对南卡多纳州伊曼纽尔非裔卫理公会教堂的恐怖袭击，造成9名黑人死亡；针对田纳西州海军运营支持中心的袭击，致6人死亡；疑为“伊斯兰国”授意的奥兰多夜总会枪击案，致50人死亡。</w:t>
      </w:r>
    </w:p>
    <w:p/>
    <w:p>
      <w:r>
        <w:rPr>
          <w:rFonts w:hint="eastAsia"/>
        </w:rPr>
        <w:t xml:space="preserve">    2015-2016年前</w:t>
      </w:r>
      <w:del w:id="1109" w:author="周虹宇" w:date="2018-09-08T19:56:00Z">
        <w:r>
          <w:rPr>
            <w:rFonts w:hint="eastAsia"/>
          </w:rPr>
          <w:delText>七</w:delText>
        </w:r>
      </w:del>
      <w:ins w:id="1110" w:author="周虹宇" w:date="2018-09-08T19:56:00Z">
        <w:r>
          <w:rPr>
            <w:rFonts w:hint="eastAsia"/>
          </w:rPr>
          <w:t>7个</w:t>
        </w:r>
      </w:ins>
      <w:r>
        <w:rPr>
          <w:rFonts w:hint="eastAsia"/>
        </w:rPr>
        <w:t>月，就恐怖袭击死亡人数而言，</w:t>
      </w:r>
      <w:r>
        <w:t>OECD</w:t>
      </w:r>
      <w:r>
        <w:rPr>
          <w:rFonts w:hint="eastAsia"/>
        </w:rPr>
        <w:t>成员国中，比利时排名第四。这主要是因为2016年3月22日的布鲁塞尔袭击，</w:t>
      </w:r>
      <w:ins w:id="1111" w:author="周虹宇" w:date="2018-09-08T19:57:00Z">
        <w:r>
          <w:rPr>
            <w:rFonts w:hint="eastAsia"/>
          </w:rPr>
          <w:t>在</w:t>
        </w:r>
      </w:ins>
      <w:r>
        <w:rPr>
          <w:rFonts w:hint="eastAsia"/>
        </w:rPr>
        <w:t>这场袭击中，针对布鲁塞尔机场和马埃勒贝克地铁站的长钉炸弹共导致35人死亡，340人受伤。在此之前，比利时致死人数最多的恐怖袭击发生于2014年5月，一名前伊斯兰国成员在布鲁塞尔犹太博物馆发动枪击，致4人死亡。比利时另外唯一一起自2000年致死人数最多的恐怖袭击发生在2012年，在一起火焰炸弹袭击中，一名什叶派清真寺伊玛目</w:t>
      </w:r>
      <w:del w:id="1112" w:author="周虹宇" w:date="2018-09-08T19:57:00Z">
        <w:r>
          <w:rPr>
            <w:rFonts w:hint="eastAsia"/>
          </w:rPr>
          <w:delText>死亡</w:delText>
        </w:r>
      </w:del>
      <w:ins w:id="1113" w:author="周虹宇" w:date="2018-09-08T19:57:00Z">
        <w:r>
          <w:rPr>
            <w:rFonts w:hint="eastAsia"/>
          </w:rPr>
          <w:t>遇害</w:t>
        </w:r>
      </w:ins>
      <w:r>
        <w:rPr>
          <w:rFonts w:hint="eastAsia"/>
        </w:rPr>
        <w:t>。</w:t>
      </w:r>
    </w:p>
    <w:p/>
    <w:p>
      <w:r>
        <w:rPr>
          <w:rFonts w:hint="eastAsia"/>
        </w:rPr>
        <w:t xml:space="preserve">    和比利时一样，德国在过去20年间恐怖袭击数量一直保持较低水平。德国</w:t>
      </w:r>
      <w:del w:id="1114" w:author="周虹宇" w:date="2018-09-08T19:58:00Z">
        <w:r>
          <w:rPr>
            <w:rFonts w:hint="eastAsia"/>
          </w:rPr>
          <w:delText>遭遇有人员死亡的恐怖袭击</w:delText>
        </w:r>
      </w:del>
      <w:r>
        <w:rPr>
          <w:rFonts w:hint="eastAsia"/>
        </w:rPr>
        <w:t>仅</w:t>
      </w:r>
      <w:del w:id="1115" w:author="周虹宇" w:date="2018-09-08T19:58:00Z">
        <w:r>
          <w:rPr>
            <w:rFonts w:hint="eastAsia"/>
          </w:rPr>
          <w:delText>发生于</w:delText>
        </w:r>
      </w:del>
      <w:ins w:id="1116" w:author="周虹宇" w:date="2018-09-08T19:58:00Z">
        <w:r>
          <w:rPr>
            <w:rFonts w:hint="eastAsia"/>
          </w:rPr>
          <w:t>在</w:t>
        </w:r>
      </w:ins>
      <w:r>
        <w:rPr>
          <w:rFonts w:hint="eastAsia"/>
        </w:rPr>
        <w:t>2007年和2015年</w:t>
      </w:r>
      <w:ins w:id="1117" w:author="周虹宇" w:date="2018-09-08T19:58:00Z">
        <w:r>
          <w:rPr>
            <w:rFonts w:hint="eastAsia"/>
          </w:rPr>
          <w:t>遭遇过有人员死亡的恐怖袭击</w:t>
        </w:r>
      </w:ins>
      <w:r>
        <w:rPr>
          <w:rFonts w:hint="eastAsia"/>
        </w:rPr>
        <w:t>。德国2015年共经历三起有人员死亡的恐怖袭击，共6人因之丧生，其中两起袭击目标为难民避难所或相关建筑，通过纵火导致5人遇害。2016年前</w:t>
      </w:r>
      <w:del w:id="1118" w:author="周虹宇" w:date="2018-09-08T19:58:00Z">
        <w:r>
          <w:rPr>
            <w:rFonts w:hint="eastAsia"/>
          </w:rPr>
          <w:delText>七</w:delText>
        </w:r>
      </w:del>
      <w:ins w:id="1119" w:author="周虹宇" w:date="2018-09-08T19:58:00Z">
        <w:r>
          <w:rPr>
            <w:rFonts w:hint="eastAsia"/>
          </w:rPr>
          <w:t>7个</w:t>
        </w:r>
      </w:ins>
      <w:r>
        <w:rPr>
          <w:rFonts w:hint="eastAsia"/>
        </w:rPr>
        <w:t>月间，德国共遭遇3起恐怖袭击，致5人死亡。其中两起使用刀械，致8人受伤，1人死亡。另一起则使用人体炸弹，</w:t>
      </w:r>
      <w:del w:id="1120" w:author="周虹宇" w:date="2018-09-08T19:59:00Z">
        <w:r>
          <w:rPr>
            <w:rFonts w:hint="eastAsia"/>
          </w:rPr>
          <w:delText>此</w:delText>
        </w:r>
      </w:del>
      <w:ins w:id="1121" w:author="周虹宇" w:date="2018-09-08T19:59:00Z">
        <w:r>
          <w:rPr>
            <w:rFonts w:hint="eastAsia"/>
          </w:rPr>
          <w:t>作案者</w:t>
        </w:r>
      </w:ins>
      <w:del w:id="1122" w:author="周虹宇" w:date="2018-09-08T19:59:00Z">
        <w:r>
          <w:rPr>
            <w:rFonts w:hint="eastAsia"/>
          </w:rPr>
          <w:delText>人</w:delText>
        </w:r>
      </w:del>
      <w:r>
        <w:rPr>
          <w:rFonts w:hint="eastAsia"/>
        </w:rPr>
        <w:t>宣誓效忠“伊斯兰国”，在一家酒吧中自爆，导致15人受伤。</w:t>
      </w:r>
    </w:p>
    <w:p/>
    <w:p>
      <w:r>
        <w:rPr>
          <w:rFonts w:hint="eastAsia"/>
        </w:rPr>
        <w:t xml:space="preserve">    以色列是</w:t>
      </w:r>
      <w:r>
        <w:t>OECD</w:t>
      </w:r>
      <w:r>
        <w:rPr>
          <w:rFonts w:hint="eastAsia"/>
        </w:rPr>
        <w:t>唯一一个自2000年来每年都会</w:t>
      </w:r>
      <w:del w:id="1123" w:author="周虹宇" w:date="2018-09-08T20:00:00Z">
        <w:r>
          <w:rPr>
            <w:rFonts w:hint="eastAsia"/>
          </w:rPr>
          <w:delText>遭遇</w:delText>
        </w:r>
      </w:del>
      <w:ins w:id="1124" w:author="周虹宇" w:date="2018-09-08T20:00:00Z">
        <w:r>
          <w:rPr>
            <w:rFonts w:hint="eastAsia"/>
          </w:rPr>
          <w:t>因</w:t>
        </w:r>
      </w:ins>
      <w:r>
        <w:rPr>
          <w:rFonts w:hint="eastAsia"/>
        </w:rPr>
        <w:t>恐怖袭击</w:t>
      </w:r>
      <w:ins w:id="1125" w:author="周虹宇" w:date="2018-09-08T20:00:00Z">
        <w:r>
          <w:rPr>
            <w:rFonts w:hint="eastAsia"/>
          </w:rPr>
          <w:t>造成人员</w:t>
        </w:r>
      </w:ins>
      <w:r>
        <w:rPr>
          <w:rFonts w:hint="eastAsia"/>
        </w:rPr>
        <w:t>死亡的成员国。2015年，以色列共有17人因恐怖袭击死亡；2016年前</w:t>
      </w:r>
      <w:del w:id="1126" w:author="周虹宇" w:date="2018-09-08T19:59:00Z">
        <w:r>
          <w:rPr>
            <w:rFonts w:hint="eastAsia"/>
          </w:rPr>
          <w:delText>七</w:delText>
        </w:r>
      </w:del>
      <w:ins w:id="1127" w:author="周虹宇" w:date="2018-09-08T19:59:00Z">
        <w:r>
          <w:rPr>
            <w:rFonts w:hint="eastAsia"/>
          </w:rPr>
          <w:t>7个</w:t>
        </w:r>
      </w:ins>
      <w:r>
        <w:rPr>
          <w:rFonts w:hint="eastAsia"/>
        </w:rPr>
        <w:t>月间，以色列共有18人因恐怖袭击死亡。2016年以色列至少有一起致死的恐怖袭击，疑似由伊斯兰国授意，该起恐怖袭击共致3人死亡。</w:t>
      </w:r>
    </w:p>
    <w:p/>
    <w:p>
      <w:r>
        <w:rPr>
          <w:rFonts w:hint="eastAsia"/>
        </w:rPr>
        <w:t xml:space="preserve">    </w:t>
      </w:r>
      <w:r>
        <w:t>OECD</w:t>
      </w:r>
      <w:r>
        <w:rPr>
          <w:rFonts w:hint="eastAsia"/>
        </w:rPr>
        <w:t>成员国历经的20起致死人数最多的恐怖袭击中10起发生在2015-2016年期间。其中4起发生于2015年，另外6起发生于2016年。</w:t>
      </w:r>
      <w:del w:id="1128" w:author="周虹宇" w:date="2018-09-08T20:00:00Z">
        <w:r>
          <w:rPr>
            <w:rFonts w:hint="eastAsia"/>
          </w:rPr>
          <w:delText>该</w:delText>
        </w:r>
      </w:del>
      <w:ins w:id="1129" w:author="周虹宇" w:date="2018-09-08T20:00:00Z">
        <w:r>
          <w:rPr>
            <w:rFonts w:hint="eastAsia"/>
          </w:rPr>
          <w:t>这</w:t>
        </w:r>
      </w:ins>
      <w:r>
        <w:rPr>
          <w:rFonts w:hint="eastAsia"/>
        </w:rPr>
        <w:t>10起恐怖袭击共致579人死亡，近2000人受伤。其中8起恐怖袭击都与“伊斯兰国”相关，要么是由“伊斯兰国”授意的个人发动，要么由“伊斯兰国”直接发动，比如2015年的巴黎袭击。</w:t>
      </w:r>
    </w:p>
    <w:p/>
    <w:p>
      <w:r>
        <w:rPr>
          <w:rFonts w:hint="eastAsia"/>
        </w:rPr>
        <w:t xml:space="preserve">小贴士2.1 </w:t>
      </w:r>
      <w:r>
        <w:t>OECD</w:t>
      </w:r>
      <w:r>
        <w:rPr>
          <w:rFonts w:hint="eastAsia"/>
        </w:rPr>
        <w:t>介绍</w:t>
      </w:r>
    </w:p>
    <w:p>
      <w:pPr>
        <w:ind w:firstLine="420"/>
        <w:pPrChange w:id="1130" w:author="周虹宇" w:date="2018-09-08T22:44:00Z">
          <w:pPr/>
        </w:pPrChange>
      </w:pPr>
      <w:r>
        <w:rPr>
          <w:rFonts w:hint="eastAsia"/>
        </w:rPr>
        <w:t>经济合作和发展组织由34个民主国家组成，彼此之间进行市场经济合作，一同推动经济发展、繁荣以及持续发展。经济合作和发展组织中有25个成员国分布于欧洲</w:t>
      </w:r>
      <w:ins w:id="1131" w:author="周虹宇" w:date="2018-09-08T22:47:00Z">
        <w:r>
          <w:rPr>
            <w:rFonts w:hint="eastAsia"/>
          </w:rPr>
          <w:t>，</w:t>
        </w:r>
      </w:ins>
      <w:del w:id="1132" w:author="周虹宇" w:date="2018-09-08T22:47:00Z">
        <w:r>
          <w:rPr>
            <w:rFonts w:hint="eastAsia"/>
          </w:rPr>
          <w:delText>、</w:delText>
        </w:r>
      </w:del>
      <w:r>
        <w:rPr>
          <w:rFonts w:hint="eastAsia"/>
        </w:rPr>
        <w:t>其余9个分别为加拿大、美国、澳大利亚、智利、日本、新西兰、韩国。</w:t>
      </w:r>
    </w:p>
    <w:p/>
    <w:p/>
    <w:p>
      <w:pPr>
        <w:ind w:firstLine="210" w:firstLineChars="100"/>
      </w:pPr>
      <w:r>
        <w:drawing>
          <wp:inline distT="0" distB="0" distL="0" distR="0">
            <wp:extent cx="5274310" cy="34220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
                      <a:grayscl/>
                      <a:extLst>
                        <a:ext uri="{28A0092B-C50C-407E-A947-70E740481C1C}">
                          <a14:useLocalDpi xmlns:a14="http://schemas.microsoft.com/office/drawing/2010/main" val="0"/>
                        </a:ext>
                      </a:extLst>
                    </a:blip>
                    <a:stretch>
                      <a:fillRect/>
                    </a:stretch>
                  </pic:blipFill>
                  <pic:spPr>
                    <a:xfrm>
                      <a:off x="0" y="0"/>
                      <a:ext cx="5274310" cy="3422015"/>
                    </a:xfrm>
                    <a:prstGeom prst="rect">
                      <a:avLst/>
                    </a:prstGeom>
                  </pic:spPr>
                </pic:pic>
              </a:graphicData>
            </a:graphic>
          </wp:inline>
        </w:drawing>
      </w:r>
    </w:p>
    <w:p/>
    <w:p/>
    <w:p/>
    <w:p/>
    <w:p>
      <w:r>
        <w:drawing>
          <wp:inline distT="0" distB="0" distL="0" distR="0">
            <wp:extent cx="5274310" cy="40481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grayscl/>
                      <a:extLst>
                        <a:ext uri="{28A0092B-C50C-407E-A947-70E740481C1C}">
                          <a14:useLocalDpi xmlns:a14="http://schemas.microsoft.com/office/drawing/2010/main" val="0"/>
                        </a:ext>
                      </a:extLst>
                    </a:blip>
                    <a:stretch>
                      <a:fillRect/>
                    </a:stretch>
                  </pic:blipFill>
                  <pic:spPr>
                    <a:xfrm>
                      <a:off x="0" y="0"/>
                      <a:ext cx="5274310" cy="4048125"/>
                    </a:xfrm>
                    <a:prstGeom prst="rect">
                      <a:avLst/>
                    </a:prstGeom>
                  </pic:spPr>
                </pic:pic>
              </a:graphicData>
            </a:graphic>
          </wp:inline>
        </w:drawing>
      </w:r>
    </w:p>
    <w:p/>
    <w:p/>
    <w:p/>
    <w:p/>
    <w:p/>
    <w:p/>
    <w:p/>
    <w:p/>
    <w:p/>
    <w:p/>
    <w:p/>
    <w:p/>
    <w:p/>
    <w:p/>
    <w:p/>
    <w:p/>
    <w:p/>
    <w:p/>
    <w:p/>
    <w:p/>
    <w:p>
      <w:pPr>
        <w:rPr>
          <w:rFonts w:ascii="黑体" w:hAnsi="黑体" w:eastAsia="黑体"/>
          <w:b/>
          <w:sz w:val="28"/>
          <w:szCs w:val="28"/>
        </w:rPr>
      </w:pPr>
      <w:r>
        <w:rPr>
          <w:rFonts w:hint="eastAsia" w:ascii="黑体" w:hAnsi="黑体" w:eastAsia="黑体"/>
          <w:b/>
          <w:sz w:val="28"/>
          <w:szCs w:val="28"/>
        </w:rPr>
        <w:t>2015-2016年上半年间伊斯兰国在</w:t>
      </w:r>
      <w:r>
        <w:rPr>
          <w:rFonts w:ascii="黑体" w:hAnsi="黑体" w:eastAsia="黑体"/>
          <w:b/>
          <w:sz w:val="28"/>
          <w:szCs w:val="28"/>
        </w:rPr>
        <w:t>OECD</w:t>
      </w:r>
      <w:r>
        <w:rPr>
          <w:rFonts w:hint="eastAsia" w:ascii="黑体" w:hAnsi="黑体" w:eastAsia="黑体"/>
          <w:b/>
          <w:sz w:val="28"/>
          <w:szCs w:val="28"/>
        </w:rPr>
        <w:t>成员国的恐怖袭击</w:t>
      </w:r>
    </w:p>
    <w:p>
      <w:r>
        <w:rPr>
          <w:rFonts w:hint="eastAsia"/>
        </w:rPr>
        <w:t>2015-2016年上半年，</w:t>
      </w:r>
      <w:r>
        <w:t>OECD</w:t>
      </w:r>
      <w:r>
        <w:rPr>
          <w:rFonts w:hint="eastAsia"/>
        </w:rPr>
        <w:t>成员国52%的</w:t>
      </w:r>
      <w:ins w:id="1133" w:author="周虹宇" w:date="2018-09-08T22:49:00Z">
        <w:r>
          <w:rPr>
            <w:rFonts w:hint="eastAsia"/>
          </w:rPr>
          <w:t>恐怖袭击致死</w:t>
        </w:r>
      </w:ins>
      <w:r>
        <w:rPr>
          <w:rFonts w:hint="eastAsia"/>
        </w:rPr>
        <w:t>人员</w:t>
      </w:r>
      <w:del w:id="1134" w:author="周虹宇" w:date="2018-09-08T22:49:00Z">
        <w:r>
          <w:rPr>
            <w:rFonts w:hint="eastAsia"/>
          </w:rPr>
          <w:delText>死亡</w:delText>
        </w:r>
      </w:del>
      <w:r>
        <w:rPr>
          <w:rFonts w:hint="eastAsia"/>
        </w:rPr>
        <w:t>都是由伊斯兰国造成。</w:t>
      </w:r>
    </w:p>
    <w:p>
      <w:r>
        <w:rPr>
          <w:rFonts w:hint="eastAsia"/>
        </w:rPr>
        <w:t>（一）2014年以来，</w:t>
      </w:r>
      <w:r>
        <w:t>OECD</w:t>
      </w:r>
      <w:r>
        <w:rPr>
          <w:rFonts w:hint="eastAsia"/>
        </w:rPr>
        <w:t>成员国超过50%的</w:t>
      </w:r>
      <w:ins w:id="1135" w:author="周虹宇" w:date="2018-09-08T22:49:00Z">
        <w:r>
          <w:rPr>
            <w:rFonts w:hint="eastAsia"/>
          </w:rPr>
          <w:t>恐怖袭击致死人员</w:t>
        </w:r>
      </w:ins>
      <w:del w:id="1136" w:author="周虹宇" w:date="2018-09-08T22:49:00Z">
        <w:r>
          <w:rPr>
            <w:rFonts w:hint="eastAsia"/>
          </w:rPr>
          <w:delText>人员死亡</w:delText>
        </w:r>
      </w:del>
      <w:r>
        <w:rPr>
          <w:rFonts w:hint="eastAsia"/>
        </w:rPr>
        <w:t>都与伊斯兰国有关；</w:t>
      </w:r>
    </w:p>
    <w:p>
      <w:r>
        <w:rPr>
          <w:rFonts w:hint="eastAsia"/>
        </w:rPr>
        <w:t>（二）2014年1月-2016年7月间，至少有131起恐怖袭击与伊斯兰国附属组织有关；</w:t>
      </w:r>
    </w:p>
    <w:p>
      <w:r>
        <w:rPr>
          <w:rFonts w:hint="eastAsia"/>
        </w:rPr>
        <w:t>（三）</w:t>
      </w:r>
      <w:ins w:id="1137" w:author="周虹宇" w:date="2018-09-08T22:53:00Z">
        <w:r>
          <w:rPr>
            <w:rFonts w:hint="eastAsia"/>
          </w:rPr>
          <w:t>伊斯兰国授意的恐怖袭击中有</w:t>
        </w:r>
      </w:ins>
      <w:r>
        <w:rPr>
          <w:rFonts w:hint="eastAsia"/>
        </w:rPr>
        <w:t>29%</w:t>
      </w:r>
      <w:del w:id="1138" w:author="周虹宇" w:date="2018-09-08T22:53:00Z">
        <w:r>
          <w:rPr>
            <w:rFonts w:hint="eastAsia"/>
          </w:rPr>
          <w:delText>的恐怖袭击都由伊斯兰国授意，且</w:delText>
        </w:r>
      </w:del>
      <w:r>
        <w:rPr>
          <w:rFonts w:hint="eastAsia"/>
        </w:rPr>
        <w:t>发生在美国，19%发生在法国；</w:t>
      </w:r>
    </w:p>
    <w:p>
      <w:r>
        <w:rPr>
          <w:rFonts w:hint="eastAsia"/>
        </w:rPr>
        <w:t>（四）</w:t>
      </w:r>
      <w:del w:id="1139" w:author="周虹宇" w:date="2018-09-08T22:53:00Z">
        <w:r>
          <w:rPr>
            <w:rFonts w:hint="eastAsia"/>
          </w:rPr>
          <w:delText>38%由</w:delText>
        </w:r>
      </w:del>
      <w:r>
        <w:rPr>
          <w:rFonts w:hint="eastAsia"/>
        </w:rPr>
        <w:t>伊斯兰国发动的恐怖袭击造成的死亡</w:t>
      </w:r>
      <w:ins w:id="1140" w:author="周虹宇" w:date="2018-09-08T22:53:00Z">
        <w:r>
          <w:rPr>
            <w:rFonts w:hint="eastAsia"/>
          </w:rPr>
          <w:t>人数中有38%</w:t>
        </w:r>
      </w:ins>
      <w:del w:id="1141" w:author="周虹宇" w:date="2018-09-08T22:53:00Z">
        <w:r>
          <w:rPr>
            <w:rFonts w:hint="eastAsia"/>
          </w:rPr>
          <w:delText>皆</w:delText>
        </w:r>
      </w:del>
      <w:r>
        <w:rPr>
          <w:rFonts w:hint="eastAsia"/>
        </w:rPr>
        <w:t>发生在法国。巴黎袭击中有137人遇害，尼斯巴士底日袭击造成85人死亡；</w:t>
      </w:r>
    </w:p>
    <w:p>
      <w:r>
        <w:rPr>
          <w:rFonts w:hint="eastAsia"/>
        </w:rPr>
        <w:t>（五）与伊斯兰国有关的恐怖袭击中</w:t>
      </w:r>
      <w:ins w:id="1142" w:author="周虹宇" w:date="2018-09-08T22:54:00Z">
        <w:r>
          <w:rPr>
            <w:rFonts w:hint="eastAsia"/>
          </w:rPr>
          <w:t>有一半</w:t>
        </w:r>
      </w:ins>
      <w:del w:id="1143" w:author="周虹宇" w:date="2018-09-08T22:54:00Z">
        <w:r>
          <w:rPr>
            <w:rFonts w:hint="eastAsia"/>
          </w:rPr>
          <w:delText>50%都</w:delText>
        </w:r>
      </w:del>
      <w:r>
        <w:rPr>
          <w:rFonts w:hint="eastAsia"/>
        </w:rPr>
        <w:t>是由与伊斯兰国毫无直接接触的人员发动；</w:t>
      </w:r>
    </w:p>
    <w:p>
      <w:r>
        <w:rPr>
          <w:rFonts w:hint="eastAsia"/>
        </w:rPr>
        <w:t>（六）</w:t>
      </w:r>
      <w:r>
        <w:t>OECD</w:t>
      </w:r>
      <w:r>
        <w:rPr>
          <w:rFonts w:hint="eastAsia"/>
        </w:rPr>
        <w:t>成员国共34个，其中17个国家遭遇了由伊斯兰国直接发动或间接授意的恐怖袭击，且有11个国家</w:t>
      </w:r>
      <w:ins w:id="1144" w:author="周虹宇" w:date="2018-09-08T22:55:00Z">
        <w:r>
          <w:rPr>
            <w:rFonts w:hint="eastAsia"/>
          </w:rPr>
          <w:t>经历的</w:t>
        </w:r>
      </w:ins>
      <w:del w:id="1145" w:author="周虹宇" w:date="2018-09-08T22:55:00Z">
        <w:r>
          <w:rPr>
            <w:rFonts w:hint="eastAsia"/>
          </w:rPr>
          <w:delText>历经</w:delText>
        </w:r>
      </w:del>
      <w:r>
        <w:rPr>
          <w:rFonts w:hint="eastAsia"/>
        </w:rPr>
        <w:t>恐怖袭击</w:t>
      </w:r>
      <w:ins w:id="1146" w:author="周虹宇" w:date="2018-09-08T22:54:00Z">
        <w:r>
          <w:rPr>
            <w:rFonts w:hint="eastAsia"/>
          </w:rPr>
          <w:t>造成了</w:t>
        </w:r>
      </w:ins>
      <w:ins w:id="1147" w:author="周虹宇" w:date="2018-09-08T22:55:00Z">
        <w:r>
          <w:rPr>
            <w:rFonts w:hint="eastAsia"/>
          </w:rPr>
          <w:t>人员</w:t>
        </w:r>
      </w:ins>
      <w:r>
        <w:rPr>
          <w:rFonts w:hint="eastAsia"/>
        </w:rPr>
        <w:t>死亡。</w:t>
      </w:r>
    </w:p>
    <w:p/>
    <w:p>
      <w:r>
        <w:rPr>
          <w:rFonts w:hint="eastAsia"/>
        </w:rPr>
        <w:t xml:space="preserve">    2014年，在</w:t>
      </w:r>
      <w:r>
        <w:t>OECD</w:t>
      </w:r>
      <w:r>
        <w:rPr>
          <w:rFonts w:hint="eastAsia"/>
        </w:rPr>
        <w:t>成员国内由伊斯兰国附属组织发动的恐怖袭击共17起，</w:t>
      </w:r>
      <w:del w:id="1148" w:author="周虹宇" w:date="2018-09-08T22:56:00Z">
        <w:r>
          <w:rPr>
            <w:rFonts w:hint="eastAsia"/>
          </w:rPr>
          <w:delText>并</w:delText>
        </w:r>
      </w:del>
      <w:r>
        <w:rPr>
          <w:rFonts w:hint="eastAsia"/>
        </w:rPr>
        <w:t>造成18人死亡；这些袭击中，犯罪者与伊斯兰国有直接接触的不少于7起。此类恐怖袭击数量在2015年火速攀升</w:t>
      </w:r>
      <w:del w:id="1149" w:author="周虹宇" w:date="2018-09-08T22:56:00Z">
        <w:r>
          <w:rPr>
            <w:rFonts w:hint="eastAsia"/>
          </w:rPr>
          <w:delText>，共</w:delText>
        </w:r>
      </w:del>
      <w:ins w:id="1150" w:author="周虹宇" w:date="2018-09-08T22:56:00Z">
        <w:r>
          <w:rPr>
            <w:rFonts w:hint="eastAsia"/>
          </w:rPr>
          <w:t>至</w:t>
        </w:r>
      </w:ins>
      <w:r>
        <w:rPr>
          <w:rFonts w:hint="eastAsia"/>
        </w:rPr>
        <w:t>64起恐怖袭击，313人遇害。伊斯兰国直接发动的恐怖袭击共占19%。规模最大的两起恐怖袭击分别发生在法国和土耳其。</w:t>
      </w:r>
      <w:del w:id="1151" w:author="周虹宇" w:date="2018-09-08T22:56:00Z">
        <w:r>
          <w:rPr>
            <w:rFonts w:hint="eastAsia"/>
          </w:rPr>
          <w:delText>法国巴黎袭击发生于</w:delText>
        </w:r>
      </w:del>
      <w:r>
        <w:rPr>
          <w:rFonts w:hint="eastAsia"/>
        </w:rPr>
        <w:t>2015年11月</w:t>
      </w:r>
      <w:ins w:id="1152" w:author="周虹宇" w:date="2018-09-08T22:56:00Z">
        <w:r>
          <w:rPr>
            <w:rFonts w:hint="eastAsia"/>
          </w:rPr>
          <w:t>在法国巴黎</w:t>
        </w:r>
      </w:ins>
      <w:ins w:id="1153" w:author="周虹宇" w:date="2018-09-08T22:57:00Z">
        <w:r>
          <w:rPr>
            <w:rFonts w:hint="eastAsia"/>
          </w:rPr>
          <w:t>发生的</w:t>
        </w:r>
      </w:ins>
      <w:del w:id="1154" w:author="周虹宇" w:date="2018-09-08T22:57:00Z">
        <w:r>
          <w:rPr>
            <w:rFonts w:hint="eastAsia"/>
          </w:rPr>
          <w:delText>，在</w:delText>
        </w:r>
      </w:del>
      <w:r>
        <w:rPr>
          <w:rFonts w:hint="eastAsia"/>
        </w:rPr>
        <w:t>一连串由伊斯兰国特工发动的协同袭击中，有137人遇害；</w:t>
      </w:r>
      <w:del w:id="1155" w:author="周虹宇" w:date="2018-09-08T22:58:00Z">
        <w:r>
          <w:rPr>
            <w:rFonts w:hint="eastAsia"/>
          </w:rPr>
          <w:delText>土耳其安卡拉袭击爆发于</w:delText>
        </w:r>
      </w:del>
      <w:r>
        <w:rPr>
          <w:rFonts w:hint="eastAsia"/>
        </w:rPr>
        <w:t>2015年8月</w:t>
      </w:r>
      <w:ins w:id="1156" w:author="周虹宇" w:date="2018-09-08T22:58:00Z">
        <w:r>
          <w:rPr>
            <w:rFonts w:hint="eastAsia"/>
          </w:rPr>
          <w:t>在土耳其安卡拉的袭击中</w:t>
        </w:r>
      </w:ins>
      <w:r>
        <w:rPr>
          <w:rFonts w:hint="eastAsia"/>
        </w:rPr>
        <w:t>，</w:t>
      </w:r>
      <w:ins w:id="1157" w:author="周虹宇" w:date="2018-09-08T22:58:00Z">
        <w:r>
          <w:rPr>
            <w:rFonts w:hint="eastAsia"/>
          </w:rPr>
          <w:t>有</w:t>
        </w:r>
      </w:ins>
      <w:r>
        <w:rPr>
          <w:rFonts w:hint="eastAsia"/>
        </w:rPr>
        <w:t>105人</w:t>
      </w:r>
      <w:del w:id="1158" w:author="周虹宇" w:date="2018-09-08T22:58:00Z">
        <w:r>
          <w:rPr>
            <w:rFonts w:hint="eastAsia"/>
          </w:rPr>
          <w:delText>因之</w:delText>
        </w:r>
      </w:del>
      <w:r>
        <w:rPr>
          <w:rFonts w:hint="eastAsia"/>
        </w:rPr>
        <w:t>丧生。2016年上半年</w:t>
      </w:r>
      <w:r>
        <w:t>OECD</w:t>
      </w:r>
      <w:r>
        <w:rPr>
          <w:rFonts w:hint="eastAsia"/>
        </w:rPr>
        <w:t>成员国内由伊斯兰国发动的恐怖袭击持续增加，</w:t>
      </w:r>
      <w:del w:id="1159" w:author="周虹宇" w:date="2018-09-08T22:59:00Z">
        <w:r>
          <w:rPr>
            <w:rFonts w:hint="eastAsia"/>
          </w:rPr>
          <w:delText>此期间</w:delText>
        </w:r>
      </w:del>
      <w:r>
        <w:rPr>
          <w:rFonts w:hint="eastAsia"/>
        </w:rPr>
        <w:t>共44起恐怖袭击，255人遇害。</w:t>
      </w:r>
    </w:p>
    <w:p/>
    <w:p>
      <w:r>
        <w:rPr>
          <w:rFonts w:hint="eastAsia"/>
        </w:rPr>
        <w:t xml:space="preserve">    与伊斯兰国相关或无关的恐怖袭击所造成的死亡人数皆急剧上升。2014年与伊斯兰国无关的恐怖袭击共造成59人死亡，到了2015年，此数量上涨350%，共264人死亡。此类死亡大多数主要发生在土耳其，由库尔德工人党发动的恐怖袭击造成。2016年上半年</w:t>
      </w:r>
      <w:r>
        <w:t>OECD</w:t>
      </w:r>
      <w:r>
        <w:rPr>
          <w:rFonts w:hint="eastAsia"/>
        </w:rPr>
        <w:t>成员国因恐怖袭击共死亡117人，且与伊斯兰国无关。库尔德工人党发动的恐怖袭击共导致117人遇害；库尔德</w:t>
      </w:r>
      <w:del w:id="1160" w:author="周虹宇" w:date="2018-09-08T22:59:00Z">
        <w:r>
          <w:rPr>
            <w:rFonts w:hint="eastAsia"/>
          </w:rPr>
          <w:delText>自有</w:delText>
        </w:r>
      </w:del>
      <w:ins w:id="1161" w:author="周虹宇" w:date="2018-09-08T22:59:00Z">
        <w:r>
          <w:rPr>
            <w:rFonts w:hint="eastAsia"/>
          </w:rPr>
          <w:t>自由</w:t>
        </w:r>
      </w:ins>
      <w:r>
        <w:rPr>
          <w:rFonts w:hint="eastAsia"/>
        </w:rPr>
        <w:t>之鹰组织于2月及3月在安卡拉分别发动两起恐怖袭击，共造成64人遇害。</w:t>
      </w:r>
    </w:p>
    <w:p/>
    <w:p>
      <w:r>
        <w:rPr>
          <w:rFonts w:hint="eastAsia"/>
        </w:rPr>
        <w:t xml:space="preserve">    伊斯兰国在不同恐怖袭击中的支持作用大有不同。与伊斯兰国有关的恐怖袭击50%都由独狼袭击者发动，他们都对伊斯兰国深表同情，但与伊斯兰国从未有过直接接触。在笔者写作前，美国所有恐怖袭击，伊斯兰国都没有直接参与。</w:t>
      </w:r>
    </w:p>
    <w:p/>
    <w:p>
      <w:r>
        <w:rPr>
          <w:rFonts w:hint="eastAsia"/>
        </w:rPr>
        <w:t xml:space="preserve">    自2014年9月22日伊斯兰国宣布要直接开展针对</w:t>
      </w:r>
      <w:r>
        <w:t>OECD</w:t>
      </w:r>
      <w:r>
        <w:rPr>
          <w:rFonts w:hint="eastAsia"/>
        </w:rPr>
        <w:t>成员国的恐怖袭击起，伊斯兰国发动的恐怖袭击</w:t>
      </w:r>
      <w:ins w:id="1162" w:author="周虹宇" w:date="2018-09-08T23:00:00Z">
        <w:r>
          <w:rPr>
            <w:rFonts w:hint="eastAsia"/>
          </w:rPr>
          <w:t>数量</w:t>
        </w:r>
      </w:ins>
      <w:del w:id="1163" w:author="周虹宇" w:date="2018-09-08T23:00:00Z">
        <w:r>
          <w:rPr>
            <w:rFonts w:hint="eastAsia"/>
          </w:rPr>
          <w:delText>巨</w:delText>
        </w:r>
      </w:del>
      <w:ins w:id="1164" w:author="周虹宇" w:date="2018-09-08T23:00:00Z">
        <w:r>
          <w:rPr>
            <w:rFonts w:hint="eastAsia"/>
          </w:rPr>
          <w:t>大</w:t>
        </w:r>
      </w:ins>
      <w:r>
        <w:rPr>
          <w:rFonts w:hint="eastAsia"/>
        </w:rPr>
        <w:t>幅增加。2014年，共有13名独狼袭击者在伊斯兰国授意下发动恐怖袭击，到2015年，独狼袭击者数量增加至33人。截至</w:t>
      </w:r>
      <w:ins w:id="1165" w:author="周虹宇" w:date="2018-09-08T23:01:00Z">
        <w:r>
          <w:rPr>
            <w:rFonts w:hint="eastAsia"/>
          </w:rPr>
          <w:t>2016年</w:t>
        </w:r>
      </w:ins>
      <w:r>
        <w:rPr>
          <w:rFonts w:hint="eastAsia"/>
        </w:rPr>
        <w:t>7月底，</w:t>
      </w:r>
      <w:r>
        <w:t>OECD</w:t>
      </w:r>
      <w:r>
        <w:rPr>
          <w:rFonts w:hint="eastAsia"/>
        </w:rPr>
        <w:t>成员国</w:t>
      </w:r>
      <w:ins w:id="1166" w:author="周虹宇" w:date="2018-09-08T23:01:00Z">
        <w:r>
          <w:rPr>
            <w:rFonts w:hint="eastAsia"/>
          </w:rPr>
          <w:t>在该年</w:t>
        </w:r>
      </w:ins>
      <w:del w:id="1167" w:author="周虹宇" w:date="2018-09-08T23:01:00Z">
        <w:r>
          <w:rPr>
            <w:rFonts w:hint="eastAsia"/>
          </w:rPr>
          <w:delText>2016年</w:delText>
        </w:r>
      </w:del>
      <w:r>
        <w:rPr>
          <w:rFonts w:hint="eastAsia"/>
        </w:rPr>
        <w:t>共遭遇22起独狼式恐怖袭击。</w:t>
      </w:r>
    </w:p>
    <w:p/>
    <w:p>
      <w:r>
        <w:rPr>
          <w:rFonts w:hint="eastAsia"/>
        </w:rPr>
        <w:t xml:space="preserve">    </w:t>
      </w:r>
      <w:del w:id="1168" w:author="周虹宇" w:date="2018-09-08T23:04:00Z">
        <w:r>
          <w:rPr>
            <w:rFonts w:hint="eastAsia"/>
          </w:rPr>
          <w:delText>也许经调查确认</w:delText>
        </w:r>
      </w:del>
      <w:del w:id="1169" w:author="周虹宇" w:date="2018-09-08T23:02:00Z">
        <w:r>
          <w:rPr>
            <w:rFonts w:hint="eastAsia"/>
          </w:rPr>
          <w:delText>的</w:delText>
        </w:r>
      </w:del>
      <w:r>
        <w:rPr>
          <w:rFonts w:hint="eastAsia"/>
        </w:rPr>
        <w:t>这些</w:t>
      </w:r>
      <w:ins w:id="1170" w:author="周虹宇" w:date="2018-09-08T23:03:00Z">
        <w:r>
          <w:rPr>
            <w:rFonts w:hint="eastAsia"/>
          </w:rPr>
          <w:t>独狼袭击者</w:t>
        </w:r>
      </w:ins>
      <w:r>
        <w:rPr>
          <w:rFonts w:hint="eastAsia"/>
        </w:rPr>
        <w:t>对伊斯兰国深表同情</w:t>
      </w:r>
      <w:del w:id="1171" w:author="周虹宇" w:date="2018-09-08T23:05:00Z">
        <w:r>
          <w:rPr>
            <w:rFonts w:hint="eastAsia"/>
          </w:rPr>
          <w:delText>但</w:delText>
        </w:r>
      </w:del>
      <w:ins w:id="1172" w:author="周虹宇" w:date="2018-09-08T23:05:00Z">
        <w:r>
          <w:rPr>
            <w:rFonts w:hint="eastAsia"/>
          </w:rPr>
          <w:t>且</w:t>
        </w:r>
      </w:ins>
      <w:ins w:id="1173" w:author="周虹宇" w:date="2018-09-08T23:02:00Z">
        <w:r>
          <w:rPr>
            <w:rFonts w:hint="eastAsia"/>
          </w:rPr>
          <w:t>并未</w:t>
        </w:r>
      </w:ins>
      <w:r>
        <w:rPr>
          <w:rFonts w:hint="eastAsia"/>
        </w:rPr>
        <w:t>与其</w:t>
      </w:r>
      <w:ins w:id="1174" w:author="周虹宇" w:date="2018-09-08T23:02:00Z">
        <w:r>
          <w:rPr>
            <w:rFonts w:hint="eastAsia"/>
          </w:rPr>
          <w:t>有</w:t>
        </w:r>
      </w:ins>
      <w:del w:id="1175" w:author="周虹宇" w:date="2018-09-08T23:02:00Z">
        <w:r>
          <w:rPr>
            <w:rFonts w:hint="eastAsia"/>
          </w:rPr>
          <w:delText>尚未</w:delText>
        </w:r>
      </w:del>
      <w:r>
        <w:rPr>
          <w:rFonts w:hint="eastAsia"/>
        </w:rPr>
        <w:t>直接接触</w:t>
      </w:r>
      <w:ins w:id="1176" w:author="周虹宇" w:date="2018-09-08T23:03:00Z">
        <w:r>
          <w:rPr>
            <w:rFonts w:hint="eastAsia"/>
          </w:rPr>
          <w:t>，但</w:t>
        </w:r>
      </w:ins>
      <w:ins w:id="1177" w:author="周虹宇" w:date="2018-09-08T23:04:00Z">
        <w:r>
          <w:rPr>
            <w:rFonts w:hint="eastAsia"/>
          </w:rPr>
          <w:t>经</w:t>
        </w:r>
      </w:ins>
      <w:ins w:id="1178" w:author="周虹宇" w:date="2018-09-08T23:05:00Z">
        <w:r>
          <w:rPr>
            <w:rFonts w:hint="eastAsia"/>
          </w:rPr>
          <w:t>过</w:t>
        </w:r>
      </w:ins>
      <w:ins w:id="1179" w:author="周虹宇" w:date="2018-09-08T23:04:00Z">
        <w:r>
          <w:rPr>
            <w:rFonts w:hint="eastAsia"/>
          </w:rPr>
          <w:t>调查</w:t>
        </w:r>
      </w:ins>
      <w:ins w:id="1180" w:author="周虹宇" w:date="2018-09-08T23:05:00Z">
        <w:r>
          <w:rPr>
            <w:rFonts w:hint="eastAsia"/>
          </w:rPr>
          <w:t>发现</w:t>
        </w:r>
      </w:ins>
      <w:ins w:id="1181" w:author="周虹宇" w:date="2018-09-08T23:04:00Z">
        <w:r>
          <w:rPr>
            <w:rFonts w:hint="eastAsia"/>
          </w:rPr>
          <w:t>，</w:t>
        </w:r>
      </w:ins>
      <w:del w:id="1182" w:author="周虹宇" w:date="2018-09-08T23:04:00Z">
        <w:r>
          <w:rPr>
            <w:rFonts w:hint="eastAsia"/>
          </w:rPr>
          <w:delText>的独狼袭击者，事实上</w:delText>
        </w:r>
      </w:del>
      <w:ins w:id="1183" w:author="周虹宇" w:date="2018-09-08T23:03:00Z">
        <w:r>
          <w:rPr>
            <w:rFonts w:hint="eastAsia"/>
          </w:rPr>
          <w:t>他们可能</w:t>
        </w:r>
      </w:ins>
      <w:r>
        <w:rPr>
          <w:rFonts w:hint="eastAsia"/>
        </w:rPr>
        <w:t>与伊斯兰国联系紧密。比如说，2015年8月法国大力士高速列车预谋枪击袭击中，一名持枪歹徒被一名乘客制服，该持枪歹徒最开始被称为独狼袭击者，但经调查确认，该歹徒曾与一名伊斯兰国外部主导过巴黎袭击的最高级别成员有过联系。然而，由于</w:t>
      </w:r>
      <w:del w:id="1184" w:author="周虹宇" w:date="2018-09-08T23:10:00Z">
        <w:r>
          <w:rPr>
            <w:rFonts w:hint="eastAsia"/>
          </w:rPr>
          <w:delText>独狼袭击者</w:delText>
        </w:r>
      </w:del>
      <w:r>
        <w:rPr>
          <w:rFonts w:hint="eastAsia"/>
        </w:rPr>
        <w:t>为逃避法律的制裁，</w:t>
      </w:r>
      <w:ins w:id="1185" w:author="周虹宇" w:date="2018-09-08T23:10:00Z">
        <w:r>
          <w:rPr>
            <w:rFonts w:hint="eastAsia"/>
          </w:rPr>
          <w:t>独狼袭击者</w:t>
        </w:r>
      </w:ins>
      <w:r>
        <w:rPr>
          <w:rFonts w:hint="eastAsia"/>
        </w:rPr>
        <w:t>遗留的线索十分有限，所以有一些独狼式恐怖袭击背后的动机尚未完全知晓。</w:t>
      </w:r>
    </w:p>
    <w:p/>
    <w:p>
      <w:r>
        <w:rPr>
          <w:rFonts w:hint="eastAsia"/>
        </w:rPr>
        <w:t xml:space="preserve">    接受伊斯兰国高级成员训练并指挥、由一小部分人发动的恐怖袭击数量有所增加。2014年，此</w:t>
      </w:r>
      <w:del w:id="1186" w:author="周虹宇" w:date="2018-09-08T23:09:00Z">
        <w:r>
          <w:rPr>
            <w:rFonts w:hint="eastAsia"/>
          </w:rPr>
          <w:delText>种</w:delText>
        </w:r>
      </w:del>
      <w:ins w:id="1187" w:author="周虹宇" w:date="2018-09-08T23:09:00Z">
        <w:r>
          <w:rPr>
            <w:rFonts w:hint="eastAsia"/>
          </w:rPr>
          <w:t>类</w:t>
        </w:r>
      </w:ins>
      <w:r>
        <w:rPr>
          <w:rFonts w:hint="eastAsia"/>
        </w:rPr>
        <w:t>恐怖袭击共2起，无一人死亡。2015年，此</w:t>
      </w:r>
      <w:del w:id="1188" w:author="周虹宇" w:date="2018-09-08T23:09:00Z">
        <w:r>
          <w:rPr>
            <w:rFonts w:hint="eastAsia"/>
          </w:rPr>
          <w:delText>种</w:delText>
        </w:r>
      </w:del>
      <w:ins w:id="1189" w:author="周虹宇" w:date="2018-09-08T23:09:00Z">
        <w:r>
          <w:rPr>
            <w:rFonts w:hint="eastAsia"/>
          </w:rPr>
          <w:t>类</w:t>
        </w:r>
      </w:ins>
      <w:r>
        <w:rPr>
          <w:rFonts w:hint="eastAsia"/>
        </w:rPr>
        <w:t>恐怖袭击增加到19起，共致281人死亡。2016年前7月间，伊斯兰国共直接发动12起恐怖袭击，致105人死亡。</w:t>
      </w:r>
    </w:p>
    <w:p/>
    <w:p>
      <w:r>
        <w:rPr>
          <w:rFonts w:hint="eastAsia"/>
        </w:rPr>
        <w:t xml:space="preserve">    如图2.10，自2014年来，致死人数最多的恐怖袭击都有伊斯兰国的直接参与。自2015年起，</w:t>
      </w:r>
      <w:r>
        <w:t>OECD</w:t>
      </w:r>
      <w:r>
        <w:rPr>
          <w:rFonts w:hint="eastAsia"/>
        </w:rPr>
        <w:t>成员国10起致死人数最多的恐怖袭击中，4起由伊斯兰国发动。这四起恐怖袭击分别为巴黎袭击、2015年安卡拉爆炸袭击、阿塔图尔克袭击、布鲁塞尔袭击，这四起恐怖袭击共导致327人遇害，1300余人受伤。</w:t>
      </w:r>
    </w:p>
    <w:p/>
    <w:p/>
    <w:p>
      <w:r>
        <w:drawing>
          <wp:inline distT="0" distB="0" distL="0" distR="0">
            <wp:extent cx="5274310" cy="56819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
                      <a:grayscl/>
                      <a:extLst>
                        <a:ext uri="{28A0092B-C50C-407E-A947-70E740481C1C}">
                          <a14:useLocalDpi xmlns:a14="http://schemas.microsoft.com/office/drawing/2010/main" val="0"/>
                        </a:ext>
                      </a:extLst>
                    </a:blip>
                    <a:stretch>
                      <a:fillRect/>
                    </a:stretch>
                  </pic:blipFill>
                  <pic:spPr>
                    <a:xfrm>
                      <a:off x="0" y="0"/>
                      <a:ext cx="5274310" cy="5681980"/>
                    </a:xfrm>
                    <a:prstGeom prst="rect">
                      <a:avLst/>
                    </a:prstGeom>
                  </pic:spPr>
                </pic:pic>
              </a:graphicData>
            </a:graphic>
          </wp:inline>
        </w:drawing>
      </w:r>
    </w:p>
    <w:p/>
    <w:p>
      <w:r>
        <w:drawing>
          <wp:inline distT="0" distB="0" distL="0" distR="0">
            <wp:extent cx="5274310" cy="5325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grayscl/>
                      <a:extLst>
                        <a:ext uri="{28A0092B-C50C-407E-A947-70E740481C1C}">
                          <a14:useLocalDpi xmlns:a14="http://schemas.microsoft.com/office/drawing/2010/main" val="0"/>
                        </a:ext>
                      </a:extLst>
                    </a:blip>
                    <a:stretch>
                      <a:fillRect/>
                    </a:stretch>
                  </pic:blipFill>
                  <pic:spPr>
                    <a:xfrm>
                      <a:off x="0" y="0"/>
                      <a:ext cx="5274310" cy="5325745"/>
                    </a:xfrm>
                    <a:prstGeom prst="rect">
                      <a:avLst/>
                    </a:prstGeom>
                  </pic:spPr>
                </pic:pic>
              </a:graphicData>
            </a:graphic>
          </wp:inline>
        </w:drawing>
      </w:r>
    </w:p>
    <w:p/>
    <w:p/>
    <w:p>
      <w:r>
        <w:drawing>
          <wp:inline distT="0" distB="0" distL="0" distR="0">
            <wp:extent cx="5274310" cy="29603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
                      <a:grayscl/>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pPr>
        <w:rPr>
          <w:b/>
        </w:rPr>
      </w:pPr>
      <w:r>
        <w:rPr>
          <w:b/>
        </w:rPr>
        <w:t>OECD</w:t>
      </w:r>
      <w:r>
        <w:rPr>
          <w:rFonts w:hint="eastAsia"/>
          <w:b/>
        </w:rPr>
        <w:t>成员国恐怖分子定性</w:t>
      </w:r>
    </w:p>
    <w:p>
      <w:pPr>
        <w:ind w:firstLine="420"/>
        <w:pPrChange w:id="1190" w:author="周虹宇" w:date="2018-09-08T23:11:00Z">
          <w:pPr/>
        </w:pPrChange>
      </w:pPr>
      <w:ins w:id="1191" w:author="周虹宇" w:date="2018-09-08T23:11:00Z">
        <w:r>
          <w:rPr>
            <w:rFonts w:hint="eastAsia"/>
          </w:rPr>
          <w:t>目前还没有一个对</w:t>
        </w:r>
      </w:ins>
      <w:del w:id="1192" w:author="周虹宇" w:date="2018-09-08T23:11:00Z">
        <w:r>
          <w:rPr>
            <w:rFonts w:hint="eastAsia"/>
          </w:rPr>
          <w:delText>严格统一的</w:delText>
        </w:r>
      </w:del>
      <w:r>
        <w:t>OECD</w:t>
      </w:r>
      <w:r>
        <w:rPr>
          <w:rFonts w:hint="eastAsia"/>
        </w:rPr>
        <w:t>成员国</w:t>
      </w:r>
      <w:ins w:id="1193" w:author="周虹宇" w:date="2018-09-08T23:11:00Z">
        <w:r>
          <w:rPr>
            <w:rFonts w:hint="eastAsia"/>
          </w:rPr>
          <w:t>中</w:t>
        </w:r>
      </w:ins>
      <w:r>
        <w:rPr>
          <w:rFonts w:hint="eastAsia"/>
        </w:rPr>
        <w:t>恐怖分子</w:t>
      </w:r>
      <w:ins w:id="1194" w:author="周虹宇" w:date="2018-09-08T23:11:00Z">
        <w:r>
          <w:rPr>
            <w:rFonts w:hint="eastAsia"/>
          </w:rPr>
          <w:t>严格统一的</w:t>
        </w:r>
      </w:ins>
      <w:r>
        <w:rPr>
          <w:rFonts w:hint="eastAsia"/>
        </w:rPr>
        <w:t>定性</w:t>
      </w:r>
      <w:del w:id="1195" w:author="周虹宇" w:date="2018-09-08T23:11:00Z">
        <w:r>
          <w:rPr>
            <w:rFonts w:hint="eastAsia"/>
          </w:rPr>
          <w:delText>是不存在的</w:delText>
        </w:r>
      </w:del>
      <w:r>
        <w:rPr>
          <w:rFonts w:hint="eastAsia"/>
        </w:rPr>
        <w:t>。然而，</w:t>
      </w:r>
      <w:r>
        <w:t>OECD</w:t>
      </w:r>
      <w:r>
        <w:rPr>
          <w:rFonts w:hint="eastAsia"/>
        </w:rPr>
        <w:t>成员国国家中恐怖主义特征还是有迹可循：</w:t>
      </w:r>
    </w:p>
    <w:p>
      <w:r>
        <w:rPr>
          <w:rFonts w:hint="eastAsia"/>
        </w:rPr>
        <w:t>（一）在最近多起恐怖袭击中，</w:t>
      </w:r>
      <w:del w:id="1196" w:author="周虹宇" w:date="2018-09-09T12:34:00Z">
        <w:r>
          <w:rPr>
            <w:rFonts w:hint="eastAsia"/>
          </w:rPr>
          <w:delText>独狼恐怖主义</w:delText>
        </w:r>
      </w:del>
      <w:ins w:id="1197" w:author="周虹宇" w:date="2018-09-09T12:34:00Z">
        <w:r>
          <w:rPr>
            <w:rFonts w:hint="eastAsia"/>
          </w:rPr>
          <w:t>独狼式恐怖主义</w:t>
        </w:r>
      </w:ins>
      <w:r>
        <w:rPr>
          <w:rFonts w:hint="eastAsia"/>
        </w:rPr>
        <w:t>分子多为男性，在他人思想观念的影响下发起恐怖袭击。自2014年，</w:t>
      </w:r>
      <w:r>
        <w:t>OECD</w:t>
      </w:r>
      <w:r>
        <w:rPr>
          <w:rFonts w:hint="eastAsia"/>
        </w:rPr>
        <w:t>成员国经历多起由“伊斯兰国”授意的恐怖袭击，大量人员因之死亡；</w:t>
      </w:r>
    </w:p>
    <w:p>
      <w:r>
        <w:rPr>
          <w:rFonts w:hint="eastAsia"/>
        </w:rPr>
        <w:t>（二）</w:t>
      </w:r>
      <w:ins w:id="1198" w:author="周虹宇" w:date="2018-09-08T23:14:00Z">
        <w:r>
          <w:rPr>
            <w:rFonts w:hint="eastAsia"/>
          </w:rPr>
          <w:t>招募到</w:t>
        </w:r>
      </w:ins>
      <w:r>
        <w:rPr>
          <w:rFonts w:hint="eastAsia"/>
        </w:rPr>
        <w:t>国内恐怖组织</w:t>
      </w:r>
      <w:ins w:id="1199" w:author="周虹宇" w:date="2018-09-08T23:14:00Z">
        <w:r>
          <w:rPr>
            <w:rFonts w:hint="eastAsia"/>
          </w:rPr>
          <w:t>的恐怖分子多为当地人，且很大程度上是通过</w:t>
        </w:r>
      </w:ins>
      <w:del w:id="1200" w:author="周虹宇" w:date="2018-09-08T23:14:00Z">
        <w:r>
          <w:rPr>
            <w:rFonts w:hint="eastAsia"/>
          </w:rPr>
          <w:delText>多通过当地人、很大程度上通过</w:delText>
        </w:r>
      </w:del>
      <w:r>
        <w:rPr>
          <w:rFonts w:hint="eastAsia"/>
        </w:rPr>
        <w:t>朋友或家人进行招募</w:t>
      </w:r>
      <w:ins w:id="1201" w:author="周虹宇" w:date="2018-09-08T23:14:00Z">
        <w:r>
          <w:rPr>
            <w:rFonts w:hint="eastAsia"/>
          </w:rPr>
          <w:t>的</w:t>
        </w:r>
      </w:ins>
      <w:del w:id="1202" w:author="周虹宇" w:date="2018-09-08T23:14:00Z">
        <w:r>
          <w:rPr>
            <w:rFonts w:hint="eastAsia"/>
          </w:rPr>
          <w:delText>新兵</w:delText>
        </w:r>
      </w:del>
      <w:r>
        <w:rPr>
          <w:rFonts w:hint="eastAsia"/>
        </w:rPr>
        <w:t>；</w:t>
      </w:r>
    </w:p>
    <w:p>
      <w:r>
        <w:rPr>
          <w:rFonts w:hint="eastAsia"/>
        </w:rPr>
        <w:t>（三）教育机会及工作机会似乎会影响到</w:t>
      </w:r>
      <w:del w:id="1203" w:author="周虹宇" w:date="2018-09-09T12:54:00Z">
        <w:r>
          <w:rPr>
            <w:rFonts w:hint="eastAsia"/>
          </w:rPr>
          <w:delText>国际恐怖主义集团</w:delText>
        </w:r>
      </w:del>
      <w:ins w:id="1204" w:author="周虹宇" w:date="2018-09-09T12:54:00Z">
        <w:r>
          <w:rPr>
            <w:rFonts w:hint="eastAsia"/>
          </w:rPr>
          <w:t>国际恐怖主义组织</w:t>
        </w:r>
      </w:ins>
      <w:r>
        <w:rPr>
          <w:rFonts w:hint="eastAsia"/>
        </w:rPr>
        <w:t>的成员组成。国外自由战士通常有较高的教育背景，</w:t>
      </w:r>
      <w:del w:id="1205" w:author="周虹宇" w:date="2018-09-08T23:15:00Z">
        <w:r>
          <w:rPr>
            <w:rFonts w:hint="eastAsia"/>
          </w:rPr>
          <w:delText>却</w:delText>
        </w:r>
      </w:del>
      <w:r>
        <w:rPr>
          <w:rFonts w:hint="eastAsia"/>
        </w:rPr>
        <w:t>收入</w:t>
      </w:r>
      <w:ins w:id="1206" w:author="周虹宇" w:date="2018-09-08T23:15:00Z">
        <w:r>
          <w:rPr>
            <w:rFonts w:hint="eastAsia"/>
          </w:rPr>
          <w:t>却</w:t>
        </w:r>
      </w:ins>
      <w:r>
        <w:rPr>
          <w:rFonts w:hint="eastAsia"/>
        </w:rPr>
        <w:t>微薄。</w:t>
      </w:r>
    </w:p>
    <w:p>
      <w:pPr>
        <w:ind w:firstLine="420"/>
        <w:pPrChange w:id="1207" w:author="周虹宇" w:date="2018-09-08T23:15:00Z">
          <w:pPr/>
        </w:pPrChange>
      </w:pPr>
      <w:r>
        <w:rPr>
          <w:rFonts w:hint="eastAsia"/>
        </w:rPr>
        <w:t>在</w:t>
      </w:r>
      <w:r>
        <w:t>OECD</w:t>
      </w:r>
      <w:r>
        <w:rPr>
          <w:rFonts w:hint="eastAsia"/>
        </w:rPr>
        <w:t>成员国发动恐怖袭击的人员</w:t>
      </w:r>
      <w:ins w:id="1208" w:author="周虹宇" w:date="2018-09-08T23:16:00Z">
        <w:r>
          <w:rPr>
            <w:rFonts w:hint="eastAsia"/>
          </w:rPr>
          <w:t>主要有三种来源</w:t>
        </w:r>
      </w:ins>
      <w:del w:id="1209" w:author="周虹宇" w:date="2018-09-08T23:16:00Z">
        <w:r>
          <w:rPr>
            <w:rFonts w:hint="eastAsia"/>
          </w:rPr>
          <w:delText>组织主要有以下三个</w:delText>
        </w:r>
      </w:del>
      <w:r>
        <w:rPr>
          <w:rFonts w:hint="eastAsia"/>
        </w:rPr>
        <w:t>：</w:t>
      </w:r>
      <w:del w:id="1210" w:author="周虹宇" w:date="2018-09-09T12:34:00Z">
        <w:r>
          <w:rPr>
            <w:rFonts w:hint="eastAsia"/>
          </w:rPr>
          <w:delText>独狼恐怖分子</w:delText>
        </w:r>
      </w:del>
      <w:ins w:id="1211" w:author="周虹宇" w:date="2018-09-09T12:34:00Z">
        <w:r>
          <w:rPr>
            <w:rFonts w:hint="eastAsia"/>
          </w:rPr>
          <w:t>独狼式恐怖分子</w:t>
        </w:r>
      </w:ins>
      <w:r>
        <w:rPr>
          <w:rFonts w:hint="eastAsia"/>
        </w:rPr>
        <w:t>（比如说2011年在挪威发动袭击的安德斯·布雷维克）、国内恐怖主义集团（如埃塔组织</w:t>
      </w:r>
      <w:r>
        <w:t>(ETA)</w:t>
      </w:r>
      <w:r>
        <w:rPr>
          <w:rFonts w:hint="eastAsia"/>
        </w:rPr>
        <w:t>及库尔德工人党</w:t>
      </w:r>
      <w:r>
        <w:t>(PKK)</w:t>
      </w:r>
      <w:r>
        <w:rPr>
          <w:rFonts w:hint="eastAsia"/>
        </w:rPr>
        <w:t>）、</w:t>
      </w:r>
      <w:del w:id="1212" w:author="周虹宇" w:date="2018-09-09T12:54:00Z">
        <w:r>
          <w:rPr>
            <w:rFonts w:hint="eastAsia"/>
          </w:rPr>
          <w:delText>国际恐怖主义集团</w:delText>
        </w:r>
      </w:del>
      <w:ins w:id="1213" w:author="周虹宇" w:date="2018-09-09T12:54:00Z">
        <w:r>
          <w:rPr>
            <w:rFonts w:hint="eastAsia"/>
          </w:rPr>
          <w:t>国际恐怖主义组织</w:t>
        </w:r>
      </w:ins>
      <w:r>
        <w:rPr>
          <w:rFonts w:hint="eastAsia"/>
        </w:rPr>
        <w:t>（如伊斯兰国）。</w:t>
      </w:r>
    </w:p>
    <w:p/>
    <w:p/>
    <w:p>
      <w:pPr>
        <w:rPr>
          <w:rFonts w:ascii="黑体" w:hAnsi="黑体" w:eastAsia="黑体"/>
          <w:b/>
          <w:sz w:val="28"/>
          <w:szCs w:val="28"/>
        </w:rPr>
      </w:pPr>
      <w:del w:id="1214" w:author="周虹宇" w:date="2018-09-09T12:34:00Z">
        <w:r>
          <w:rPr>
            <w:rFonts w:hint="eastAsia" w:ascii="黑体" w:hAnsi="黑体" w:eastAsia="黑体"/>
            <w:b/>
            <w:sz w:val="28"/>
            <w:szCs w:val="28"/>
          </w:rPr>
          <w:delText>独狼恐怖分子</w:delText>
        </w:r>
      </w:del>
      <w:ins w:id="1215" w:author="周虹宇" w:date="2018-09-09T12:34:00Z">
        <w:r>
          <w:rPr>
            <w:rFonts w:hint="eastAsia" w:ascii="黑体" w:hAnsi="黑体" w:eastAsia="黑体"/>
            <w:b/>
            <w:sz w:val="28"/>
            <w:szCs w:val="28"/>
          </w:rPr>
          <w:t>独狼式恐怖分子</w:t>
        </w:r>
      </w:ins>
    </w:p>
    <w:p>
      <w:r>
        <w:rPr>
          <w:rFonts w:hint="eastAsia"/>
        </w:rPr>
        <w:t xml:space="preserve">    </w:t>
      </w:r>
      <w:del w:id="1216" w:author="周虹宇" w:date="2018-09-09T12:34:00Z">
        <w:r>
          <w:rPr>
            <w:rFonts w:hint="eastAsia"/>
          </w:rPr>
          <w:delText>独狼恐怖主义</w:delText>
        </w:r>
      </w:del>
      <w:ins w:id="1217" w:author="周虹宇" w:date="2018-09-09T12:34:00Z">
        <w:r>
          <w:rPr>
            <w:rFonts w:hint="eastAsia"/>
          </w:rPr>
          <w:t>独狼式恐怖主义</w:t>
        </w:r>
      </w:ins>
      <w:r>
        <w:rPr>
          <w:rFonts w:hint="eastAsia"/>
        </w:rPr>
        <w:t>没有其他恐怖组织支持，由个人单独发动恐怖行动。</w:t>
      </w:r>
      <w:del w:id="1218" w:author="周虹宇" w:date="2018-09-09T12:34:00Z">
        <w:r>
          <w:rPr>
            <w:rFonts w:hint="eastAsia"/>
          </w:rPr>
          <w:delText>独狼恐怖袭击</w:delText>
        </w:r>
      </w:del>
      <w:ins w:id="1219" w:author="周虹宇" w:date="2018-09-09T12:34:00Z">
        <w:r>
          <w:rPr>
            <w:rFonts w:hint="eastAsia"/>
          </w:rPr>
          <w:t>独狼式恐怖袭击</w:t>
        </w:r>
      </w:ins>
      <w:ins w:id="1220" w:author="周虹宇" w:date="2018-09-09T12:35:00Z">
        <w:r>
          <w:rPr>
            <w:rFonts w:hint="eastAsia"/>
          </w:rPr>
          <w:t>并非现的</w:t>
        </w:r>
      </w:ins>
      <w:ins w:id="1221" w:author="周虹宇" w:date="2018-09-09T12:37:00Z">
        <w:r>
          <w:rPr>
            <w:rFonts w:hint="eastAsia"/>
          </w:rPr>
          <w:t>现象</w:t>
        </w:r>
      </w:ins>
      <w:ins w:id="1222" w:author="周虹宇" w:date="2018-09-09T12:35:00Z">
        <w:r>
          <w:rPr>
            <w:rFonts w:hint="eastAsia"/>
          </w:rPr>
          <w:t>，</w:t>
        </w:r>
      </w:ins>
      <w:ins w:id="1223" w:author="周虹宇" w:date="2018-09-09T12:37:00Z">
        <w:r>
          <w:rPr>
            <w:rFonts w:hint="eastAsia"/>
          </w:rPr>
          <w:t>而是成波动的趋势，近年来</w:t>
        </w:r>
      </w:ins>
      <w:del w:id="1224" w:author="周虹宇" w:date="2018-09-09T12:38:00Z">
        <w:r>
          <w:rPr>
            <w:rFonts w:hint="eastAsia"/>
          </w:rPr>
          <w:delText>已不足为奇，且具有多个高发期，就比直到最近几年</w:delText>
        </w:r>
      </w:del>
      <w:r>
        <w:rPr>
          <w:rFonts w:hint="eastAsia"/>
        </w:rPr>
        <w:t>，</w:t>
      </w:r>
      <w:del w:id="1225" w:author="周虹宇" w:date="2018-09-09T12:34:00Z">
        <w:r>
          <w:rPr>
            <w:rFonts w:hint="eastAsia"/>
          </w:rPr>
          <w:delText>独狼恐怖袭击</w:delText>
        </w:r>
      </w:del>
      <w:ins w:id="1226" w:author="周虹宇" w:date="2018-09-09T12:34:00Z">
        <w:r>
          <w:rPr>
            <w:rFonts w:hint="eastAsia"/>
          </w:rPr>
          <w:t>独狼式恐怖袭击</w:t>
        </w:r>
      </w:ins>
      <w:del w:id="1227" w:author="周虹宇" w:date="2018-09-09T12:38:00Z">
        <w:r>
          <w:rPr>
            <w:rFonts w:hint="eastAsia"/>
          </w:rPr>
          <w:delText>才</w:delText>
        </w:r>
      </w:del>
      <w:r>
        <w:rPr>
          <w:rFonts w:hint="eastAsia"/>
        </w:rPr>
        <w:t>开始重新浮出水面。这</w:t>
      </w:r>
      <w:del w:id="1228" w:author="周虹宇" w:date="2018-09-09T12:38:00Z">
        <w:r>
          <w:rPr>
            <w:rFonts w:hint="eastAsia"/>
          </w:rPr>
          <w:delText>也会</w:delText>
        </w:r>
      </w:del>
      <w:ins w:id="1229" w:author="周虹宇" w:date="2018-09-09T12:38:00Z">
        <w:r>
          <w:rPr>
            <w:rFonts w:hint="eastAsia"/>
          </w:rPr>
          <w:t>可</w:t>
        </w:r>
      </w:ins>
      <w:r>
        <w:rPr>
          <w:rFonts w:hint="eastAsia"/>
        </w:rPr>
        <w:t>能要归因于恐怖袭击所采取的一个普遍策略：各方不会直接相接触。</w:t>
      </w:r>
    </w:p>
    <w:p/>
    <w:p>
      <w:r>
        <w:rPr>
          <w:rFonts w:hint="eastAsia"/>
        </w:rPr>
        <w:t xml:space="preserve">    </w:t>
      </w:r>
      <w:del w:id="1230" w:author="周虹宇" w:date="2018-09-09T12:38:00Z">
        <w:r>
          <w:rPr>
            <w:rFonts w:hint="eastAsia"/>
          </w:rPr>
          <w:delText>在</w:delText>
        </w:r>
      </w:del>
      <w:r>
        <w:rPr>
          <w:rFonts w:hint="eastAsia"/>
        </w:rPr>
        <w:t>一项</w:t>
      </w:r>
      <w:del w:id="1231" w:author="周虹宇" w:date="2018-09-09T12:38:00Z">
        <w:r>
          <w:rPr>
            <w:rFonts w:hint="eastAsia"/>
          </w:rPr>
          <w:delText>研究中，</w:delText>
        </w:r>
      </w:del>
      <w:r>
        <w:rPr>
          <w:rFonts w:hint="eastAsia"/>
        </w:rPr>
        <w:t>对1969-2012年间所有</w:t>
      </w:r>
      <w:del w:id="1232" w:author="周虹宇" w:date="2018-09-09T12:34:00Z">
        <w:r>
          <w:rPr>
            <w:rFonts w:hint="eastAsia"/>
          </w:rPr>
          <w:delText>独狼恐怖袭击</w:delText>
        </w:r>
      </w:del>
      <w:ins w:id="1233" w:author="周虹宇" w:date="2018-09-09T12:34:00Z">
        <w:r>
          <w:rPr>
            <w:rFonts w:hint="eastAsia"/>
          </w:rPr>
          <w:t>独狼式恐怖袭击</w:t>
        </w:r>
      </w:ins>
      <w:ins w:id="1234" w:author="周虹宇" w:date="2018-09-09T12:38:00Z">
        <w:r>
          <w:rPr>
            <w:rFonts w:hint="eastAsia"/>
          </w:rPr>
          <w:t>的研究</w:t>
        </w:r>
      </w:ins>
      <w:del w:id="1235" w:author="周虹宇" w:date="2018-09-09T12:38:00Z">
        <w:r>
          <w:rPr>
            <w:rFonts w:hint="eastAsia"/>
          </w:rPr>
          <w:delText>做出了</w:delText>
        </w:r>
      </w:del>
      <w:r>
        <w:rPr>
          <w:rFonts w:hint="eastAsia"/>
        </w:rPr>
        <w:t>调查结果显示，</w:t>
      </w:r>
      <w:del w:id="1236" w:author="周虹宇" w:date="2018-09-09T12:34:00Z">
        <w:r>
          <w:rPr>
            <w:rFonts w:hint="eastAsia"/>
          </w:rPr>
          <w:delText>独狼恐怖袭击</w:delText>
        </w:r>
      </w:del>
      <w:ins w:id="1237" w:author="周虹宇" w:date="2018-09-09T12:34:00Z">
        <w:r>
          <w:rPr>
            <w:rFonts w:hint="eastAsia"/>
          </w:rPr>
          <w:t>独狼式恐怖袭击</w:t>
        </w:r>
      </w:ins>
      <w:r>
        <w:rPr>
          <w:rFonts w:hint="eastAsia"/>
        </w:rPr>
        <w:t>三次高峰如下：20世纪80年代早期、20世纪90年代中期之前、21世纪早期。自“伊斯兰国”2014年授意个人恐怖袭击开始，</w:t>
      </w:r>
      <w:del w:id="1238" w:author="周虹宇" w:date="2018-09-09T12:34:00Z">
        <w:r>
          <w:rPr>
            <w:rFonts w:hint="eastAsia"/>
          </w:rPr>
          <w:delText>独狼恐怖袭击</w:delText>
        </w:r>
      </w:del>
      <w:ins w:id="1239" w:author="周虹宇" w:date="2018-09-09T12:34:00Z">
        <w:r>
          <w:rPr>
            <w:rFonts w:hint="eastAsia"/>
          </w:rPr>
          <w:t>独狼式恐怖袭击</w:t>
        </w:r>
      </w:ins>
      <w:r>
        <w:rPr>
          <w:rFonts w:hint="eastAsia"/>
        </w:rPr>
        <w:t>的高峰再次袭来。</w:t>
      </w:r>
      <w:del w:id="1240" w:author="周虹宇" w:date="2018-09-09T12:34:00Z">
        <w:r>
          <w:rPr>
            <w:rFonts w:hint="eastAsia"/>
          </w:rPr>
          <w:delText>独狼恐怖袭击</w:delText>
        </w:r>
      </w:del>
      <w:ins w:id="1241" w:author="周虹宇" w:date="2018-09-09T12:34:00Z">
        <w:r>
          <w:rPr>
            <w:rFonts w:hint="eastAsia"/>
          </w:rPr>
          <w:t>独狼式恐怖袭击</w:t>
        </w:r>
      </w:ins>
      <w:r>
        <w:rPr>
          <w:rFonts w:hint="eastAsia"/>
        </w:rPr>
        <w:t>伤亡率高，2016年法国尼斯恐怖袭击、美国奥兰多恐怖袭击就是典型的例子。2015年，</w:t>
      </w:r>
      <w:r>
        <w:t>OECD</w:t>
      </w:r>
      <w:r>
        <w:rPr>
          <w:rFonts w:hint="eastAsia"/>
        </w:rPr>
        <w:t>成员国内</w:t>
      </w:r>
      <w:ins w:id="1242" w:author="周虹宇" w:date="2018-09-09T12:39:00Z">
        <w:r>
          <w:rPr>
            <w:rFonts w:hint="eastAsia"/>
          </w:rPr>
          <w:t>有</w:t>
        </w:r>
      </w:ins>
      <w:r>
        <w:rPr>
          <w:rFonts w:hint="eastAsia"/>
        </w:rPr>
        <w:t>22%的恐怖袭击死亡都由</w:t>
      </w:r>
      <w:del w:id="1243" w:author="周虹宇" w:date="2018-09-09T12:34:00Z">
        <w:r>
          <w:rPr>
            <w:rFonts w:hint="eastAsia"/>
          </w:rPr>
          <w:delText>独狼恐怖袭击</w:delText>
        </w:r>
      </w:del>
      <w:ins w:id="1244" w:author="周虹宇" w:date="2018-09-09T12:34:00Z">
        <w:r>
          <w:rPr>
            <w:rFonts w:hint="eastAsia"/>
          </w:rPr>
          <w:t>独狼式恐怖袭击</w:t>
        </w:r>
      </w:ins>
      <w:r>
        <w:rPr>
          <w:rFonts w:hint="eastAsia"/>
        </w:rPr>
        <w:t>造成。</w:t>
      </w:r>
    </w:p>
    <w:p/>
    <w:p>
      <w:r>
        <w:rPr>
          <w:rFonts w:hint="eastAsia"/>
        </w:rPr>
        <w:t xml:space="preserve">    </w:t>
      </w:r>
      <w:del w:id="1245" w:author="周虹宇" w:date="2018-09-09T12:39:00Z">
        <w:r>
          <w:rPr>
            <w:rFonts w:hint="eastAsia"/>
          </w:rPr>
          <w:delText>如果独狼恐怖主义</w:delText>
        </w:r>
      </w:del>
      <w:r>
        <w:rPr>
          <w:rFonts w:hint="eastAsia"/>
        </w:rPr>
        <w:t>随着在19世纪80年代晚期俄罗斯反君主无政府主义者的出现</w:t>
      </w:r>
      <w:ins w:id="1246" w:author="周虹宇" w:date="2018-09-09T12:39:00Z">
        <w:r>
          <w:rPr>
            <w:rFonts w:hint="eastAsia"/>
          </w:rPr>
          <w:t>，独狼式恐怖袭击</w:t>
        </w:r>
      </w:ins>
      <w:r>
        <w:rPr>
          <w:rFonts w:hint="eastAsia"/>
        </w:rPr>
        <w:t>开始形成，且</w:t>
      </w:r>
      <w:ins w:id="1247" w:author="周虹宇" w:date="2018-09-09T12:40:00Z">
        <w:r>
          <w:rPr>
            <w:rFonts w:hint="eastAsia"/>
          </w:rPr>
          <w:t>由于</w:t>
        </w:r>
      </w:ins>
      <w:r>
        <w:rPr>
          <w:rFonts w:hint="eastAsia"/>
        </w:rPr>
        <w:t>独狼</w:t>
      </w:r>
      <w:ins w:id="1248" w:author="周虹宇" w:date="2018-09-09T12:40:00Z">
        <w:r>
          <w:rPr>
            <w:rFonts w:hint="eastAsia"/>
          </w:rPr>
          <w:t>式</w:t>
        </w:r>
      </w:ins>
      <w:r>
        <w:rPr>
          <w:rFonts w:hint="eastAsia"/>
        </w:rPr>
        <w:t>袭击者</w:t>
      </w:r>
      <w:ins w:id="1249" w:author="周虹宇" w:date="2018-09-09T12:40:00Z">
        <w:r>
          <w:rPr>
            <w:rFonts w:hint="eastAsia"/>
          </w:rPr>
          <w:t>的</w:t>
        </w:r>
      </w:ins>
      <w:r>
        <w:rPr>
          <w:rFonts w:hint="eastAsia"/>
        </w:rPr>
        <w:t>思</w:t>
      </w:r>
      <w:ins w:id="1250" w:author="周虹宇" w:date="2018-09-09T12:40:00Z">
        <w:r>
          <w:rPr>
            <w:rFonts w:hint="eastAsia"/>
          </w:rPr>
          <w:t>想</w:t>
        </w:r>
      </w:ins>
      <w:del w:id="1251" w:author="周虹宇" w:date="2018-09-09T12:40:00Z">
        <w:r>
          <w:rPr>
            <w:rFonts w:hint="eastAsia"/>
          </w:rPr>
          <w:delText>念</w:delText>
        </w:r>
      </w:del>
      <w:r>
        <w:rPr>
          <w:rFonts w:hint="eastAsia"/>
        </w:rPr>
        <w:t>观念</w:t>
      </w:r>
      <w:del w:id="1252" w:author="周虹宇" w:date="2018-09-09T12:40:00Z">
        <w:r>
          <w:rPr>
            <w:rFonts w:hint="eastAsia"/>
          </w:rPr>
          <w:delText>都</w:delText>
        </w:r>
      </w:del>
      <w:r>
        <w:rPr>
          <w:rFonts w:hint="eastAsia"/>
        </w:rPr>
        <w:t>千差万别，</w:t>
      </w:r>
      <w:ins w:id="1253" w:author="周虹宇" w:date="2018-09-09T12:40:00Z">
        <w:r>
          <w:rPr>
            <w:rFonts w:hint="eastAsia"/>
          </w:rPr>
          <w:t>所以</w:t>
        </w:r>
      </w:ins>
      <w:del w:id="1254" w:author="周虹宇" w:date="2018-09-09T12:40:00Z">
        <w:r>
          <w:rPr>
            <w:rFonts w:hint="eastAsia"/>
          </w:rPr>
          <w:delText>那么</w:delText>
        </w:r>
      </w:del>
      <w:r>
        <w:rPr>
          <w:rFonts w:hint="eastAsia"/>
        </w:rPr>
        <w:t>无法用一纸凭文对独狼袭击者</w:t>
      </w:r>
      <w:ins w:id="1255" w:author="周虹宇" w:date="2018-09-09T12:40:00Z">
        <w:r>
          <w:rPr>
            <w:rFonts w:hint="eastAsia"/>
          </w:rPr>
          <w:t>的</w:t>
        </w:r>
      </w:ins>
      <w:r>
        <w:rPr>
          <w:rFonts w:hint="eastAsia"/>
        </w:rPr>
        <w:t>特征做出准确</w:t>
      </w:r>
      <w:ins w:id="1256" w:author="周虹宇" w:date="2018-09-09T12:40:00Z">
        <w:r>
          <w:rPr>
            <w:rFonts w:hint="eastAsia"/>
          </w:rPr>
          <w:t>而</w:t>
        </w:r>
      </w:ins>
      <w:r>
        <w:rPr>
          <w:rFonts w:hint="eastAsia"/>
        </w:rPr>
        <w:t>全面描述也就不足为奇</w:t>
      </w:r>
      <w:ins w:id="1257" w:author="周虹宇" w:date="2018-09-09T12:40:00Z">
        <w:r>
          <w:rPr>
            <w:rFonts w:hint="eastAsia"/>
          </w:rPr>
          <w:t>了</w:t>
        </w:r>
      </w:ins>
      <w:r>
        <w:rPr>
          <w:rFonts w:hint="eastAsia"/>
        </w:rPr>
        <w:t>。</w:t>
      </w:r>
    </w:p>
    <w:p/>
    <w:p>
      <w:del w:id="1258" w:author="周虹宇" w:date="2018-09-09T12:34:00Z">
        <w:r>
          <w:rPr>
            <w:rFonts w:hint="eastAsia"/>
          </w:rPr>
          <w:delText>独狼恐怖分子</w:delText>
        </w:r>
      </w:del>
      <w:ins w:id="1259" w:author="周虹宇" w:date="2018-09-09T12:34:00Z">
        <w:r>
          <w:rPr>
            <w:rFonts w:hint="eastAsia"/>
          </w:rPr>
          <w:t>独狼式恐怖分子</w:t>
        </w:r>
      </w:ins>
      <w:r>
        <w:rPr>
          <w:rFonts w:hint="eastAsia"/>
        </w:rPr>
        <w:t>的特征：</w:t>
      </w:r>
    </w:p>
    <w:p>
      <w:r>
        <w:rPr>
          <w:rFonts w:hint="eastAsia"/>
        </w:rPr>
        <w:t>（一）</w:t>
      </w:r>
      <w:del w:id="1260" w:author="周虹宇" w:date="2018-09-09T12:34:00Z">
        <w:r>
          <w:rPr>
            <w:rFonts w:hint="eastAsia"/>
          </w:rPr>
          <w:delText>独狼恐怖分子</w:delText>
        </w:r>
      </w:del>
      <w:ins w:id="1261" w:author="周虹宇" w:date="2018-09-09T12:34:00Z">
        <w:r>
          <w:rPr>
            <w:rFonts w:hint="eastAsia"/>
          </w:rPr>
          <w:t>独狼式恐怖分子</w:t>
        </w:r>
      </w:ins>
      <w:r>
        <w:rPr>
          <w:rFonts w:hint="eastAsia"/>
        </w:rPr>
        <w:t>年龄分散、教育程度不一、社会隔离程度不同；</w:t>
      </w:r>
    </w:p>
    <w:p>
      <w:r>
        <w:rPr>
          <w:rFonts w:hint="eastAsia"/>
        </w:rPr>
        <w:t>（二）唯一可以用于区分</w:t>
      </w:r>
      <w:del w:id="1262" w:author="周虹宇" w:date="2018-09-09T12:34:00Z">
        <w:r>
          <w:rPr>
            <w:rFonts w:hint="eastAsia"/>
          </w:rPr>
          <w:delText>独狼恐怖分子</w:delText>
        </w:r>
      </w:del>
      <w:ins w:id="1263" w:author="周虹宇" w:date="2018-09-09T12:34:00Z">
        <w:r>
          <w:rPr>
            <w:rFonts w:hint="eastAsia"/>
          </w:rPr>
          <w:t>独狼式恐怖分子</w:t>
        </w:r>
      </w:ins>
      <w:r>
        <w:rPr>
          <w:rFonts w:hint="eastAsia"/>
        </w:rPr>
        <w:t>的是，大多数</w:t>
      </w:r>
      <w:del w:id="1264" w:author="周虹宇" w:date="2018-09-09T12:34:00Z">
        <w:r>
          <w:rPr>
            <w:rFonts w:hint="eastAsia"/>
          </w:rPr>
          <w:delText>独狼恐怖分子</w:delText>
        </w:r>
      </w:del>
      <w:ins w:id="1265" w:author="周虹宇" w:date="2018-09-09T12:34:00Z">
        <w:r>
          <w:rPr>
            <w:rFonts w:hint="eastAsia"/>
          </w:rPr>
          <w:t>独狼式恐怖分子</w:t>
        </w:r>
      </w:ins>
      <w:del w:id="1266" w:author="周虹宇" w:date="2018-09-09T12:40:00Z">
        <w:r>
          <w:rPr>
            <w:rFonts w:hint="eastAsia"/>
          </w:rPr>
          <w:delText>皆为</w:delText>
        </w:r>
      </w:del>
      <w:ins w:id="1267" w:author="周虹宇" w:date="2018-09-09T12:40:00Z">
        <w:r>
          <w:rPr>
            <w:rFonts w:hint="eastAsia"/>
          </w:rPr>
          <w:t>大都是</w:t>
        </w:r>
      </w:ins>
      <w:r>
        <w:rPr>
          <w:rFonts w:hint="eastAsia"/>
        </w:rPr>
        <w:t>（但不全是）男性；</w:t>
      </w:r>
    </w:p>
    <w:p>
      <w:r>
        <w:rPr>
          <w:rFonts w:hint="eastAsia"/>
        </w:rPr>
        <w:t>（三）</w:t>
      </w:r>
      <w:del w:id="1268" w:author="周虹宇" w:date="2018-09-09T12:40:00Z">
        <w:r>
          <w:rPr>
            <w:rFonts w:hint="eastAsia"/>
          </w:rPr>
          <w:delText>某</w:delText>
        </w:r>
      </w:del>
      <w:ins w:id="1269" w:author="周虹宇" w:date="2018-09-09T12:40:00Z">
        <w:r>
          <w:rPr>
            <w:rFonts w:hint="eastAsia"/>
          </w:rPr>
          <w:t>一</w:t>
        </w:r>
      </w:ins>
      <w:r>
        <w:rPr>
          <w:rFonts w:hint="eastAsia"/>
        </w:rPr>
        <w:t>些研究表明，相比于恐怖主义组织的成员，</w:t>
      </w:r>
      <w:del w:id="1270" w:author="周虹宇" w:date="2018-09-09T12:34:00Z">
        <w:r>
          <w:rPr>
            <w:rFonts w:hint="eastAsia"/>
          </w:rPr>
          <w:delText>独狼恐怖分子</w:delText>
        </w:r>
      </w:del>
      <w:ins w:id="1271" w:author="周虹宇" w:date="2018-09-09T12:34:00Z">
        <w:r>
          <w:rPr>
            <w:rFonts w:hint="eastAsia"/>
          </w:rPr>
          <w:t>独狼式恐怖分子</w:t>
        </w:r>
      </w:ins>
      <w:r>
        <w:rPr>
          <w:rFonts w:hint="eastAsia"/>
        </w:rPr>
        <w:t>年纪要稍大--哥伦比亚激进分子年龄平均20岁，“基地”组织相关组织成员平均26岁，而</w:t>
      </w:r>
      <w:del w:id="1272" w:author="周虹宇" w:date="2018-09-09T12:34:00Z">
        <w:r>
          <w:rPr>
            <w:rFonts w:hint="eastAsia"/>
          </w:rPr>
          <w:delText>独狼恐怖分子</w:delText>
        </w:r>
      </w:del>
      <w:ins w:id="1273" w:author="周虹宇" w:date="2018-09-09T12:34:00Z">
        <w:r>
          <w:rPr>
            <w:rFonts w:hint="eastAsia"/>
          </w:rPr>
          <w:t>独狼式恐怖分子</w:t>
        </w:r>
      </w:ins>
      <w:r>
        <w:rPr>
          <w:rFonts w:hint="eastAsia"/>
        </w:rPr>
        <w:t>平均33岁。</w:t>
      </w:r>
      <w:ins w:id="1274" w:author="周虹宇" w:date="2018-09-09T12:41:00Z">
        <w:r>
          <w:rPr>
            <w:rFonts w:hint="eastAsia"/>
          </w:rPr>
          <w:t>然而，</w:t>
        </w:r>
      </w:ins>
      <w:del w:id="1275" w:author="周虹宇" w:date="2018-09-09T12:41:00Z">
        <w:r>
          <w:rPr>
            <w:rFonts w:hint="eastAsia"/>
          </w:rPr>
          <w:delText>但</w:delText>
        </w:r>
      </w:del>
      <w:ins w:id="1276" w:author="周虹宇" w:date="2018-09-09T12:41:00Z">
        <w:r>
          <w:rPr>
            <w:rFonts w:hint="eastAsia"/>
          </w:rPr>
          <w:t>目前</w:t>
        </w:r>
      </w:ins>
      <w:r>
        <w:rPr>
          <w:rFonts w:hint="eastAsia"/>
        </w:rPr>
        <w:t>尚未</w:t>
      </w:r>
      <w:del w:id="1277" w:author="周虹宇" w:date="2018-09-09T12:40:00Z">
        <w:r>
          <w:rPr>
            <w:rFonts w:hint="eastAsia"/>
          </w:rPr>
          <w:delText>由</w:delText>
        </w:r>
      </w:del>
      <w:ins w:id="1278" w:author="周虹宇" w:date="2018-09-09T12:40:00Z">
        <w:r>
          <w:rPr>
            <w:rFonts w:hint="eastAsia"/>
          </w:rPr>
          <w:t>有</w:t>
        </w:r>
      </w:ins>
      <w:r>
        <w:rPr>
          <w:rFonts w:hint="eastAsia"/>
        </w:rPr>
        <w:t>其他研究指出</w:t>
      </w:r>
      <w:del w:id="1279" w:author="周虹宇" w:date="2018-09-09T12:41:00Z">
        <w:r>
          <w:rPr>
            <w:rFonts w:hint="eastAsia"/>
          </w:rPr>
          <w:delText>独狼恐怖分子年龄组成的稳定趋向</w:delText>
        </w:r>
      </w:del>
      <w:ins w:id="1280" w:author="周虹宇" w:date="2018-09-09T12:41:00Z">
        <w:r>
          <w:rPr>
            <w:rFonts w:hint="eastAsia"/>
          </w:rPr>
          <w:t>年龄趋势具有一致性</w:t>
        </w:r>
      </w:ins>
      <w:r>
        <w:rPr>
          <w:rFonts w:hint="eastAsia"/>
        </w:rPr>
        <w:t>；</w:t>
      </w:r>
    </w:p>
    <w:p>
      <w:r>
        <w:rPr>
          <w:rFonts w:hint="eastAsia"/>
        </w:rPr>
        <w:t>（四）</w:t>
      </w:r>
      <w:del w:id="1281" w:author="周虹宇" w:date="2018-09-09T12:42:00Z">
        <w:r>
          <w:rPr>
            <w:rFonts w:hint="eastAsia"/>
          </w:rPr>
          <w:delText>针</w:delText>
        </w:r>
      </w:del>
      <w:r>
        <w:rPr>
          <w:rFonts w:hint="eastAsia"/>
        </w:rPr>
        <w:t>对</w:t>
      </w:r>
      <w:del w:id="1282" w:author="周虹宇" w:date="2018-09-09T12:34:00Z">
        <w:r>
          <w:rPr>
            <w:rFonts w:hint="eastAsia"/>
          </w:rPr>
          <w:delText>独狼恐怖分子</w:delText>
        </w:r>
      </w:del>
      <w:ins w:id="1283" w:author="周虹宇" w:date="2018-09-09T12:34:00Z">
        <w:r>
          <w:rPr>
            <w:rFonts w:hint="eastAsia"/>
          </w:rPr>
          <w:t>独狼式恐怖分子</w:t>
        </w:r>
      </w:ins>
      <w:r>
        <w:rPr>
          <w:rFonts w:hint="eastAsia"/>
        </w:rPr>
        <w:t>教育水平、富裕程度的研究有了相似的发现，</w:t>
      </w:r>
      <w:del w:id="1284" w:author="周虹宇" w:date="2018-09-09T12:34:00Z">
        <w:r>
          <w:rPr>
            <w:rFonts w:hint="eastAsia"/>
          </w:rPr>
          <w:delText>独狼恐怖分子</w:delText>
        </w:r>
      </w:del>
      <w:ins w:id="1285" w:author="周虹宇" w:date="2018-09-09T12:34:00Z">
        <w:r>
          <w:rPr>
            <w:rFonts w:hint="eastAsia"/>
          </w:rPr>
          <w:t>独狼式恐怖分子</w:t>
        </w:r>
      </w:ins>
      <w:r>
        <w:rPr>
          <w:rFonts w:hint="eastAsia"/>
        </w:rPr>
        <w:t>多为教育程度低并社会孤立度高的袭击者，或者是受过高等教育且富裕的个体；</w:t>
      </w:r>
    </w:p>
    <w:p>
      <w:r>
        <w:rPr>
          <w:rFonts w:hint="eastAsia"/>
        </w:rPr>
        <w:t>（五）一项针对2000年至2014年间欧盟国家内</w:t>
      </w:r>
      <w:del w:id="1286" w:author="周虹宇" w:date="2018-09-09T12:34:00Z">
        <w:r>
          <w:rPr>
            <w:rFonts w:hint="eastAsia"/>
          </w:rPr>
          <w:delText>独狼恐怖分子</w:delText>
        </w:r>
      </w:del>
      <w:ins w:id="1287" w:author="周虹宇" w:date="2018-09-09T12:34:00Z">
        <w:r>
          <w:rPr>
            <w:rFonts w:hint="eastAsia"/>
          </w:rPr>
          <w:t>独狼式恐怖分子</w:t>
        </w:r>
      </w:ins>
      <w:r>
        <w:rPr>
          <w:rFonts w:hint="eastAsia"/>
        </w:rPr>
        <w:t>的研究显示，相比于平民，</w:t>
      </w:r>
      <w:del w:id="1288" w:author="周虹宇" w:date="2018-09-09T12:34:00Z">
        <w:r>
          <w:rPr>
            <w:rFonts w:hint="eastAsia"/>
          </w:rPr>
          <w:delText>独狼恐怖分子</w:delText>
        </w:r>
      </w:del>
      <w:ins w:id="1289" w:author="周虹宇" w:date="2018-09-09T12:34:00Z">
        <w:r>
          <w:rPr>
            <w:rFonts w:hint="eastAsia"/>
          </w:rPr>
          <w:t>独狼式恐怖分子</w:t>
        </w:r>
      </w:ins>
      <w:r>
        <w:rPr>
          <w:rFonts w:hint="eastAsia"/>
        </w:rPr>
        <w:t>患有精神疾病的比率更大（前者27%，后者35%）。</w:t>
      </w:r>
    </w:p>
    <w:p/>
    <w:p>
      <w:pPr>
        <w:rPr>
          <w:rFonts w:ascii="黑体" w:hAnsi="黑体" w:eastAsia="黑体"/>
          <w:b/>
          <w:sz w:val="28"/>
          <w:szCs w:val="28"/>
        </w:rPr>
      </w:pPr>
      <w:r>
        <w:rPr>
          <w:rFonts w:hint="eastAsia" w:ascii="黑体" w:hAnsi="黑体" w:eastAsia="黑体"/>
          <w:b/>
          <w:sz w:val="28"/>
          <w:szCs w:val="28"/>
        </w:rPr>
        <w:t>国内恐怖组织</w:t>
      </w:r>
    </w:p>
    <w:p>
      <w:r>
        <w:rPr>
          <w:rFonts w:hint="eastAsia"/>
        </w:rPr>
        <w:t xml:space="preserve">    国内恐怖组织的动机通常为反政府情绪、民族主义、分裂主义、种族主义、偏执</w:t>
      </w:r>
      <w:del w:id="1290" w:author="周虹宇" w:date="2018-09-09T12:42:00Z">
        <w:r>
          <w:rPr>
            <w:rFonts w:hint="eastAsia"/>
          </w:rPr>
          <w:delText>行为、</w:delText>
        </w:r>
      </w:del>
      <w:r>
        <w:rPr>
          <w:rFonts w:hint="eastAsia"/>
        </w:rPr>
        <w:t>或无政府主义。</w:t>
      </w:r>
      <w:r>
        <w:t>OECD</w:t>
      </w:r>
      <w:r>
        <w:rPr>
          <w:rFonts w:hint="eastAsia"/>
        </w:rPr>
        <w:t>成员国</w:t>
      </w:r>
      <w:ins w:id="1291" w:author="周虹宇" w:date="2018-09-09T12:43:00Z">
        <w:r>
          <w:rPr>
            <w:rFonts w:hint="eastAsia"/>
          </w:rPr>
          <w:t>中，一些</w:t>
        </w:r>
      </w:ins>
      <w:r>
        <w:rPr>
          <w:rFonts w:hint="eastAsia"/>
        </w:rPr>
        <w:t>最</w:t>
      </w:r>
      <w:ins w:id="1292" w:author="周虹宇" w:date="2018-09-09T12:43:00Z">
        <w:r>
          <w:rPr>
            <w:rFonts w:hint="eastAsia"/>
          </w:rPr>
          <w:t>主要的</w:t>
        </w:r>
      </w:ins>
      <w:del w:id="1293" w:author="周虹宇" w:date="2018-09-09T12:43:00Z">
        <w:r>
          <w:rPr>
            <w:rFonts w:hint="eastAsia"/>
          </w:rPr>
          <w:delText>占主导地位的</w:delText>
        </w:r>
      </w:del>
      <w:r>
        <w:rPr>
          <w:rFonts w:hint="eastAsia"/>
        </w:rPr>
        <w:t>国内恐怖主义集团</w:t>
      </w:r>
      <w:ins w:id="1294" w:author="周虹宇" w:date="2018-09-09T12:44:00Z">
        <w:r>
          <w:rPr>
            <w:rFonts w:hint="eastAsia"/>
          </w:rPr>
          <w:t>的</w:t>
        </w:r>
      </w:ins>
      <w:r>
        <w:rPr>
          <w:rFonts w:hint="eastAsia"/>
        </w:rPr>
        <w:t>动机</w:t>
      </w:r>
      <w:ins w:id="1295" w:author="周虹宇" w:date="2018-09-09T12:45:00Z">
        <w:r>
          <w:rPr>
            <w:rFonts w:hint="eastAsia"/>
          </w:rPr>
          <w:t>是</w:t>
        </w:r>
      </w:ins>
      <w:del w:id="1296" w:author="周虹宇" w:date="2018-09-09T12:44:00Z">
        <w:r>
          <w:rPr>
            <w:rFonts w:hint="eastAsia"/>
          </w:rPr>
          <w:delText>就在于</w:delText>
        </w:r>
      </w:del>
      <w:r>
        <w:rPr>
          <w:rFonts w:hint="eastAsia"/>
        </w:rPr>
        <w:t>民族主义思潮和独立运动，这些组织包括北伊朗的爱尔兰共和军、西班牙的埃塔组织、土耳其的库尔德工人党等。国内恐怖主义主要在国内自</w:t>
      </w:r>
      <w:del w:id="1297" w:author="周虹宇" w:date="2018-09-09T12:45:00Z">
        <w:r>
          <w:rPr>
            <w:rFonts w:hint="eastAsia"/>
          </w:rPr>
          <w:delText>己</w:delText>
        </w:r>
      </w:del>
      <w:ins w:id="1298" w:author="周虹宇" w:date="2018-09-09T12:45:00Z">
        <w:r>
          <w:rPr>
            <w:rFonts w:hint="eastAsia"/>
          </w:rPr>
          <w:t>行</w:t>
        </w:r>
      </w:ins>
      <w:r>
        <w:rPr>
          <w:rFonts w:hint="eastAsia"/>
        </w:rPr>
        <w:t>发展起来，如2005年伦敦爆炸袭击，犯罪分子出生于英国本土，受伊斯兰圣战信仰鼓动，为反对向英国的外交政策表示抗议，发动了恐怖袭击，该恐怖袭击</w:t>
      </w:r>
      <w:ins w:id="1299" w:author="周虹宇" w:date="2018-09-09T12:46:00Z">
        <w:r>
          <w:rPr>
            <w:rFonts w:hint="eastAsia"/>
          </w:rPr>
          <w:t>对英国造成的死亡人数</w:t>
        </w:r>
      </w:ins>
      <w:del w:id="1300" w:author="周虹宇" w:date="2018-09-09T12:46:00Z">
        <w:r>
          <w:rPr>
            <w:rFonts w:hint="eastAsia"/>
          </w:rPr>
          <w:delText>死亡人数，对于英国而言</w:delText>
        </w:r>
      </w:del>
      <w:r>
        <w:rPr>
          <w:rFonts w:hint="eastAsia"/>
        </w:rPr>
        <w:t>，仅次于二战。</w:t>
      </w:r>
    </w:p>
    <w:p/>
    <w:p>
      <w:r>
        <w:rPr>
          <w:rFonts w:hint="eastAsia"/>
        </w:rPr>
        <w:t xml:space="preserve">    由于国内恐怖组织动机复杂不一、其组成的情况也不尽相同，因此</w:t>
      </w:r>
      <w:ins w:id="1301" w:author="周虹宇" w:date="2018-09-09T12:47:00Z">
        <w:r>
          <w:rPr>
            <w:rFonts w:hint="eastAsia"/>
          </w:rPr>
          <w:t>很难给国内</w:t>
        </w:r>
      </w:ins>
      <w:del w:id="1302" w:author="周虹宇" w:date="2018-09-09T12:47:00Z">
        <w:r>
          <w:rPr>
            <w:rFonts w:hint="eastAsia"/>
          </w:rPr>
          <w:delText>要构建一个普适档案，</w:delText>
        </w:r>
      </w:del>
      <w:ins w:id="1303" w:author="周虹宇" w:date="2018-09-09T12:47:00Z">
        <w:r>
          <w:rPr>
            <w:rFonts w:hint="eastAsia"/>
          </w:rPr>
          <w:t>恐怖主义建立一个</w:t>
        </w:r>
      </w:ins>
      <w:ins w:id="1304" w:author="周虹宇" w:date="2018-09-09T12:48:00Z">
        <w:r>
          <w:rPr>
            <w:rFonts w:hint="eastAsia"/>
          </w:rPr>
          <w:t>通用的档案。</w:t>
        </w:r>
      </w:ins>
      <w:del w:id="1305" w:author="周虹宇" w:date="2018-09-09T12:48:00Z">
        <w:r>
          <w:rPr>
            <w:rFonts w:hint="eastAsia"/>
          </w:rPr>
          <w:delText>对整体的国内恐怖主义进行描述也是难上加难。</w:delText>
        </w:r>
      </w:del>
      <w:r>
        <w:rPr>
          <w:rFonts w:hint="eastAsia"/>
        </w:rPr>
        <w:t>不过，大量研究都对个体为何加入种族叛乱及独立运动展开了调查。当</w:t>
      </w:r>
      <w:del w:id="1306" w:author="周虹宇" w:date="2018-09-09T12:49:00Z">
        <w:r>
          <w:rPr>
            <w:rFonts w:hint="eastAsia"/>
          </w:rPr>
          <w:delText>一个</w:delText>
        </w:r>
      </w:del>
      <w:r>
        <w:rPr>
          <w:rFonts w:hint="eastAsia"/>
        </w:rPr>
        <w:t>群体对国家的不满持续高涨，</w:t>
      </w:r>
      <w:del w:id="1307" w:author="周虹宇" w:date="2018-09-09T12:49:00Z">
        <w:r>
          <w:rPr>
            <w:rFonts w:hint="eastAsia"/>
          </w:rPr>
          <w:delText>同时，</w:delText>
        </w:r>
      </w:del>
      <w:ins w:id="1308" w:author="周虹宇" w:date="2018-09-09T12:49:00Z">
        <w:r>
          <w:rPr>
            <w:rFonts w:hint="eastAsia"/>
          </w:rPr>
          <w:t>且</w:t>
        </w:r>
      </w:ins>
      <w:r>
        <w:rPr>
          <w:rFonts w:hint="eastAsia"/>
        </w:rPr>
        <w:t>加入一个叛乱组织的成本较低</w:t>
      </w:r>
      <w:ins w:id="1309" w:author="周虹宇" w:date="2018-09-09T12:49:00Z">
        <w:r>
          <w:rPr>
            <w:rFonts w:hint="eastAsia"/>
          </w:rPr>
          <w:t>，在这种情况下</w:t>
        </w:r>
      </w:ins>
      <w:del w:id="1310" w:author="周虹宇" w:date="2018-09-09T12:49:00Z">
        <w:r>
          <w:rPr>
            <w:rFonts w:hint="eastAsia"/>
          </w:rPr>
          <w:delText>的情况下</w:delText>
        </w:r>
      </w:del>
      <w:r>
        <w:rPr>
          <w:rFonts w:hint="eastAsia"/>
        </w:rPr>
        <w:t>，叛乱组织组建起来的可能性就相当大了。</w:t>
      </w:r>
    </w:p>
    <w:p/>
    <w:p>
      <w:r>
        <w:rPr>
          <w:rFonts w:hint="eastAsia"/>
        </w:rPr>
        <w:t xml:space="preserve">   近些年， </w:t>
      </w:r>
      <w:r>
        <w:t>OECD</w:t>
      </w:r>
      <w:r>
        <w:rPr>
          <w:rFonts w:hint="eastAsia"/>
        </w:rPr>
        <w:t>成员国</w:t>
      </w:r>
      <w:ins w:id="1311" w:author="周虹宇" w:date="2018-09-09T12:50:00Z">
        <w:r>
          <w:rPr>
            <w:rFonts w:hint="eastAsia"/>
          </w:rPr>
          <w:t>中</w:t>
        </w:r>
      </w:ins>
      <w:r>
        <w:rPr>
          <w:rFonts w:hint="eastAsia"/>
        </w:rPr>
        <w:t>致死人数最高的国内本土恐怖组织是库尔德工人党。2000-2016年前7</w:t>
      </w:r>
      <w:ins w:id="1312" w:author="周虹宇" w:date="2018-09-09T12:50:00Z">
        <w:r>
          <w:rPr>
            <w:rFonts w:hint="eastAsia"/>
          </w:rPr>
          <w:t>个</w:t>
        </w:r>
      </w:ins>
      <w:r>
        <w:rPr>
          <w:rFonts w:hint="eastAsia"/>
        </w:rPr>
        <w:t>月，库尔德工人党共发动569起恐怖袭击，造成529人死亡。库尔德工人党恐怖袭击死亡人数的趋势可以在图2.11中反映出来。</w:t>
      </w:r>
    </w:p>
    <w:p/>
    <w:p>
      <w:r>
        <w:rPr>
          <w:rFonts w:hint="eastAsia"/>
        </w:rPr>
        <w:t xml:space="preserve">    尽管近几年库尔德工人党恐怖袭击</w:t>
      </w:r>
      <w:del w:id="1313" w:author="周虹宇" w:date="2018-09-09T12:50:00Z">
        <w:r>
          <w:rPr>
            <w:rFonts w:hint="eastAsia"/>
          </w:rPr>
          <w:delText>死亡</w:delText>
        </w:r>
      </w:del>
      <w:ins w:id="1314" w:author="周虹宇" w:date="2018-09-09T12:50:00Z">
        <w:r>
          <w:rPr>
            <w:rFonts w:hint="eastAsia"/>
          </w:rPr>
          <w:t>致死</w:t>
        </w:r>
      </w:ins>
      <w:r>
        <w:rPr>
          <w:rFonts w:hint="eastAsia"/>
        </w:rPr>
        <w:t>人数有所增加，但是该党招募新兵的顶峰时期却是在1990-1994年之间，这段时期，库尔德工人党平均每年吸纳新成员700余名。</w:t>
      </w:r>
      <w:del w:id="1315" w:author="周虹宇" w:date="2018-09-09T12:50:00Z">
        <w:r>
          <w:rPr>
            <w:rFonts w:hint="eastAsia"/>
          </w:rPr>
          <w:delText>然而，</w:delText>
        </w:r>
      </w:del>
      <w:ins w:id="1316" w:author="周虹宇" w:date="2018-09-09T12:50:00Z">
        <w:r>
          <w:rPr>
            <w:rFonts w:hint="eastAsia"/>
          </w:rPr>
          <w:t>而在</w:t>
        </w:r>
      </w:ins>
      <w:r>
        <w:rPr>
          <w:rFonts w:hint="eastAsia"/>
        </w:rPr>
        <w:t>2000-2012年间，库尔德工人党平均每年仅招收65名新成员。</w:t>
      </w:r>
    </w:p>
    <w:p/>
    <w:p>
      <w:r>
        <w:rPr>
          <w:rFonts w:hint="eastAsia"/>
        </w:rPr>
        <w:t xml:space="preserve">    一</w:t>
      </w:r>
      <w:del w:id="1317" w:author="周虹宇" w:date="2018-09-09T12:51:00Z">
        <w:r>
          <w:rPr>
            <w:rFonts w:hint="eastAsia"/>
          </w:rPr>
          <w:delText>份</w:delText>
        </w:r>
      </w:del>
      <w:ins w:id="1318" w:author="周虹宇" w:date="2018-09-09T12:51:00Z">
        <w:r>
          <w:rPr>
            <w:rFonts w:hint="eastAsia"/>
          </w:rPr>
          <w:t>个</w:t>
        </w:r>
      </w:ins>
      <w:r>
        <w:rPr>
          <w:rFonts w:hint="eastAsia"/>
        </w:rPr>
        <w:t>关于库尔德工人党成员招募的数据库（仅此一份）显示，该党8011名成员</w:t>
      </w:r>
      <w:ins w:id="1319" w:author="周虹宇" w:date="2018-09-09T12:51:00Z">
        <w:r>
          <w:rPr>
            <w:rFonts w:hint="eastAsia"/>
          </w:rPr>
          <w:t>中</w:t>
        </w:r>
      </w:ins>
      <w:r>
        <w:rPr>
          <w:rFonts w:hint="eastAsia"/>
        </w:rPr>
        <w:t>近80%都是土耳其人，剩下的20%则出生于伊拉克、伊朗、及叙利亚。库尔德工人党全体8011名成员中仅有78名是被迫入党，所有成员</w:t>
      </w:r>
      <w:ins w:id="1320" w:author="周虹宇" w:date="2018-09-09T12:51:00Z">
        <w:r>
          <w:rPr>
            <w:rFonts w:hint="eastAsia"/>
          </w:rPr>
          <w:t>中</w:t>
        </w:r>
      </w:ins>
      <w:r>
        <w:rPr>
          <w:rFonts w:hint="eastAsia"/>
        </w:rPr>
        <w:t>30%曾</w:t>
      </w:r>
      <w:del w:id="1321" w:author="周虹宇" w:date="2018-09-09T12:51:00Z">
        <w:r>
          <w:rPr>
            <w:rFonts w:hint="eastAsia"/>
          </w:rPr>
          <w:delText>今都</w:delText>
        </w:r>
      </w:del>
      <w:r>
        <w:rPr>
          <w:rFonts w:hint="eastAsia"/>
        </w:rPr>
        <w:t>为政治活跃分子，不过仅有4%的成员宣</w:t>
      </w:r>
      <w:del w:id="1322" w:author="周虹宇" w:date="2018-09-09T12:51:00Z">
        <w:r>
          <w:rPr>
            <w:rFonts w:hint="eastAsia"/>
          </w:rPr>
          <w:delText>告</w:delText>
        </w:r>
      </w:del>
      <w:ins w:id="1323" w:author="周虹宇" w:date="2018-09-09T12:51:00Z">
        <w:r>
          <w:rPr>
            <w:rFonts w:hint="eastAsia"/>
          </w:rPr>
          <w:t>称</w:t>
        </w:r>
      </w:ins>
      <w:r>
        <w:rPr>
          <w:rFonts w:hint="eastAsia"/>
        </w:rPr>
        <w:t>，其家庭受到过国家的迫害。库尔德工人党成员招募平均年龄随时间变化不</w:t>
      </w:r>
      <w:del w:id="1324" w:author="周虹宇" w:date="2018-09-09T12:51:00Z">
        <w:r>
          <w:rPr>
            <w:rFonts w:hint="eastAsia"/>
          </w:rPr>
          <w:delText>大</w:delText>
        </w:r>
      </w:del>
      <w:ins w:id="1325" w:author="周虹宇" w:date="2018-09-09T12:52:00Z">
        <w:r>
          <w:rPr>
            <w:rFonts w:hint="eastAsia"/>
          </w:rPr>
          <w:t>明显</w:t>
        </w:r>
      </w:ins>
      <w:r>
        <w:rPr>
          <w:rFonts w:hint="eastAsia"/>
        </w:rPr>
        <w:t>，1975年库尔德工人党新兵平均年龄为20岁，到了2012年则为21岁。如图2.12所示，该党成员多数接受过中学或大学教育。</w:t>
      </w:r>
    </w:p>
    <w:p/>
    <w:p>
      <w:r>
        <w:rPr>
          <w:rFonts w:hint="eastAsia"/>
        </w:rPr>
        <w:t xml:space="preserve">    如图2.13，显示了库尔德工人党1079民成员的家庭社会经济状况分布。其中58%的成员来自于社会经济背景较低的家庭，</w:t>
      </w:r>
      <w:ins w:id="1326" w:author="周虹宇" w:date="2018-09-09T12:52:00Z">
        <w:r>
          <w:rPr>
            <w:rFonts w:hint="eastAsia"/>
          </w:rPr>
          <w:t>有</w:t>
        </w:r>
      </w:ins>
      <w:r>
        <w:rPr>
          <w:rFonts w:hint="eastAsia"/>
        </w:rPr>
        <w:t>12%的成员家庭收入较高，同时，30%的成员来自中等收入家庭。</w:t>
      </w:r>
    </w:p>
    <w:p>
      <w:r>
        <w:drawing>
          <wp:inline distT="0" distB="0" distL="0" distR="0">
            <wp:extent cx="4614545" cy="224726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8" cstate="print">
                      <a:grayscl/>
                      <a:extLst>
                        <a:ext uri="{28A0092B-C50C-407E-A947-70E740481C1C}">
                          <a14:useLocalDpi xmlns:a14="http://schemas.microsoft.com/office/drawing/2010/main" val="0"/>
                        </a:ext>
                      </a:extLst>
                    </a:blip>
                    <a:srcRect/>
                    <a:stretch>
                      <a:fillRect/>
                    </a:stretch>
                  </pic:blipFill>
                  <pic:spPr>
                    <a:xfrm>
                      <a:off x="0" y="0"/>
                      <a:ext cx="4614545" cy="2247265"/>
                    </a:xfrm>
                    <a:prstGeom prst="rect">
                      <a:avLst/>
                    </a:prstGeom>
                  </pic:spPr>
                </pic:pic>
              </a:graphicData>
            </a:graphic>
          </wp:inline>
        </w:drawing>
      </w:r>
    </w:p>
    <w:p>
      <w:r>
        <w:drawing>
          <wp:inline distT="0" distB="0" distL="0" distR="0">
            <wp:extent cx="5274310" cy="42049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grayscl/>
                      <a:extLst>
                        <a:ext uri="{28A0092B-C50C-407E-A947-70E740481C1C}">
                          <a14:useLocalDpi xmlns:a14="http://schemas.microsoft.com/office/drawing/2010/main" val="0"/>
                        </a:ext>
                      </a:extLst>
                    </a:blip>
                    <a:stretch>
                      <a:fillRect/>
                    </a:stretch>
                  </pic:blipFill>
                  <pic:spPr>
                    <a:xfrm>
                      <a:off x="0" y="0"/>
                      <a:ext cx="5274310" cy="4204970"/>
                    </a:xfrm>
                    <a:prstGeom prst="rect">
                      <a:avLst/>
                    </a:prstGeom>
                  </pic:spPr>
                </pic:pic>
              </a:graphicData>
            </a:graphic>
          </wp:inline>
        </w:drawing>
      </w:r>
    </w:p>
    <w:p>
      <w:r>
        <w:rPr>
          <w:rFonts w:hint="eastAsia"/>
        </w:rPr>
        <w:drawing>
          <wp:inline distT="0" distB="0" distL="0" distR="0">
            <wp:extent cx="5274310" cy="43268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grayscl/>
                      <a:extLst>
                        <a:ext uri="{28A0092B-C50C-407E-A947-70E740481C1C}">
                          <a14:useLocalDpi xmlns:a14="http://schemas.microsoft.com/office/drawing/2010/main" val="0"/>
                        </a:ext>
                      </a:extLst>
                    </a:blip>
                    <a:stretch>
                      <a:fillRect/>
                    </a:stretch>
                  </pic:blipFill>
                  <pic:spPr>
                    <a:xfrm>
                      <a:off x="0" y="0"/>
                      <a:ext cx="5274310" cy="4326890"/>
                    </a:xfrm>
                    <a:prstGeom prst="rect">
                      <a:avLst/>
                    </a:prstGeom>
                  </pic:spPr>
                </pic:pic>
              </a:graphicData>
            </a:graphic>
          </wp:inline>
        </w:drawing>
      </w:r>
    </w:p>
    <w:p>
      <w:pPr>
        <w:rPr>
          <w:rFonts w:ascii="黑体" w:hAnsi="黑体" w:eastAsia="黑体"/>
          <w:b/>
          <w:sz w:val="28"/>
          <w:szCs w:val="28"/>
        </w:rPr>
      </w:pPr>
      <w:del w:id="1327" w:author="周虹宇" w:date="2018-09-09T12:54:00Z">
        <w:r>
          <w:rPr>
            <w:rFonts w:hint="eastAsia" w:ascii="黑体" w:hAnsi="黑体" w:eastAsia="黑体"/>
            <w:b/>
            <w:sz w:val="28"/>
            <w:szCs w:val="28"/>
          </w:rPr>
          <w:delText>国际恐怖主义集团</w:delText>
        </w:r>
      </w:del>
      <w:ins w:id="1328" w:author="周虹宇" w:date="2018-09-09T12:54:00Z">
        <w:r>
          <w:rPr>
            <w:rFonts w:hint="eastAsia" w:ascii="黑体" w:hAnsi="黑体" w:eastAsia="黑体"/>
            <w:b/>
            <w:sz w:val="28"/>
            <w:szCs w:val="28"/>
          </w:rPr>
          <w:t>国际恐怖主义组织</w:t>
        </w:r>
      </w:ins>
    </w:p>
    <w:p>
      <w:r>
        <w:rPr>
          <w:rFonts w:hint="eastAsia"/>
        </w:rPr>
        <w:t xml:space="preserve">    2015</w:t>
      </w:r>
      <w:del w:id="1329" w:author="周虹宇" w:date="2018-09-09T12:53:00Z">
        <w:r>
          <w:rPr>
            <w:rFonts w:hint="eastAsia"/>
          </w:rPr>
          <w:delText>-</w:delText>
        </w:r>
      </w:del>
      <w:ins w:id="1330" w:author="周虹宇" w:date="2018-09-09T12:53:00Z">
        <w:r>
          <w:rPr>
            <w:rFonts w:hint="eastAsia"/>
          </w:rPr>
          <w:t>和</w:t>
        </w:r>
      </w:ins>
      <w:r>
        <w:rPr>
          <w:rFonts w:hint="eastAsia"/>
        </w:rPr>
        <w:t>2016年</w:t>
      </w:r>
      <w:ins w:id="1331" w:author="周虹宇" w:date="2018-09-09T12:53:00Z">
        <w:r>
          <w:rPr>
            <w:rFonts w:hint="eastAsia"/>
          </w:rPr>
          <w:t>的前</w:t>
        </w:r>
      </w:ins>
      <w:r>
        <w:rPr>
          <w:rFonts w:hint="eastAsia"/>
        </w:rPr>
        <w:t>6</w:t>
      </w:r>
      <w:ins w:id="1332" w:author="周虹宇" w:date="2018-09-09T12:53:00Z">
        <w:r>
          <w:rPr>
            <w:rFonts w:hint="eastAsia"/>
          </w:rPr>
          <w:t>个</w:t>
        </w:r>
      </w:ins>
      <w:r>
        <w:rPr>
          <w:rFonts w:hint="eastAsia"/>
        </w:rPr>
        <w:t>月，“伊斯兰国”对</w:t>
      </w:r>
      <w:r>
        <w:t>OECD</w:t>
      </w:r>
      <w:r>
        <w:rPr>
          <w:rFonts w:hint="eastAsia"/>
        </w:rPr>
        <w:t>成员国影响最大，发动</w:t>
      </w:r>
      <w:del w:id="1333" w:author="周虹宇" w:date="2018-09-09T12:53:00Z">
        <w:r>
          <w:rPr>
            <w:rFonts w:hint="eastAsia"/>
          </w:rPr>
          <w:delText>了</w:delText>
        </w:r>
      </w:del>
      <w:ins w:id="1334" w:author="周虹宇" w:date="2018-09-09T12:53:00Z">
        <w:r>
          <w:rPr>
            <w:rFonts w:hint="eastAsia"/>
          </w:rPr>
          <w:t>的</w:t>
        </w:r>
      </w:ins>
      <w:r>
        <w:rPr>
          <w:rFonts w:hint="eastAsia"/>
        </w:rPr>
        <w:t>恐怖袭击</w:t>
      </w:r>
      <w:ins w:id="1335" w:author="周虹宇" w:date="2018-09-09T12:53:00Z">
        <w:r>
          <w:rPr>
            <w:rFonts w:hint="eastAsia"/>
          </w:rPr>
          <w:t>数量</w:t>
        </w:r>
      </w:ins>
      <w:r>
        <w:rPr>
          <w:rFonts w:hint="eastAsia"/>
        </w:rPr>
        <w:t>最多，造成的人员死亡也是最多的。</w:t>
      </w:r>
    </w:p>
    <w:p/>
    <w:p>
      <w:r>
        <w:rPr>
          <w:rFonts w:hint="eastAsia"/>
        </w:rPr>
        <w:t xml:space="preserve">    </w:t>
      </w:r>
      <w:ins w:id="1336" w:author="周虹宇" w:date="2018-09-09T12:53:00Z">
        <w:r>
          <w:rPr>
            <w:rFonts w:hint="eastAsia"/>
          </w:rPr>
          <w:t>有</w:t>
        </w:r>
      </w:ins>
      <w:r>
        <w:rPr>
          <w:rFonts w:hint="eastAsia"/>
        </w:rPr>
        <w:t>31000余人前往伊拉克、叙利亚，加入“伊斯兰国”及其他</w:t>
      </w:r>
      <w:del w:id="1337" w:author="周虹宇" w:date="2018-09-09T12:54:00Z">
        <w:r>
          <w:rPr>
            <w:rFonts w:hint="eastAsia"/>
          </w:rPr>
          <w:delText>极端主义集团</w:delText>
        </w:r>
      </w:del>
      <w:ins w:id="1338" w:author="周虹宇" w:date="2018-09-09T12:54:00Z">
        <w:r>
          <w:rPr>
            <w:rFonts w:hint="eastAsia"/>
          </w:rPr>
          <w:t>极端主义组织</w:t>
        </w:r>
      </w:ins>
      <w:r>
        <w:rPr>
          <w:rFonts w:hint="eastAsia"/>
        </w:rPr>
        <w:t>。与“基地”组织相类似，</w:t>
      </w:r>
      <w:del w:id="1339" w:author="周虹宇" w:date="2018-09-09T12:55:00Z">
        <w:r>
          <w:rPr>
            <w:rFonts w:hint="eastAsia"/>
          </w:rPr>
          <w:delText>恐怖组织的国外</w:delText>
        </w:r>
      </w:del>
      <w:ins w:id="1340" w:author="周虹宇" w:date="2018-09-09T12:55:00Z">
        <w:r>
          <w:rPr>
            <w:rFonts w:hint="eastAsia"/>
          </w:rPr>
          <w:t>外国</w:t>
        </w:r>
      </w:ins>
      <w:ins w:id="1341" w:author="周虹宇" w:date="2018-09-09T12:56:00Z">
        <w:r>
          <w:rPr>
            <w:rFonts w:hint="eastAsia"/>
          </w:rPr>
          <w:t>成员加入组织的</w:t>
        </w:r>
      </w:ins>
      <w:del w:id="1342" w:author="周虹宇" w:date="2018-09-09T12:56:00Z">
        <w:r>
          <w:rPr>
            <w:rFonts w:hint="eastAsia"/>
          </w:rPr>
          <w:delText>成员招募似乎</w:delText>
        </w:r>
      </w:del>
      <w:ins w:id="1343" w:author="周虹宇" w:date="2018-09-09T12:56:00Z">
        <w:r>
          <w:rPr>
            <w:rFonts w:hint="eastAsia"/>
          </w:rPr>
          <w:t>动机似乎</w:t>
        </w:r>
      </w:ins>
      <w:r>
        <w:rPr>
          <w:rFonts w:hint="eastAsia"/>
        </w:rPr>
        <w:t>是建立在个人</w:t>
      </w:r>
      <w:ins w:id="1344" w:author="周虹宇" w:date="2018-09-09T12:57:00Z">
        <w:r>
          <w:rPr>
            <w:rFonts w:hint="eastAsia"/>
          </w:rPr>
          <w:t>层面</w:t>
        </w:r>
      </w:ins>
      <w:del w:id="1345" w:author="周虹宇" w:date="2018-09-09T12:56:00Z">
        <w:r>
          <w:rPr>
            <w:rFonts w:hint="eastAsia"/>
          </w:rPr>
          <w:delText>动机，</w:delText>
        </w:r>
      </w:del>
      <w:r>
        <w:rPr>
          <w:rFonts w:hint="eastAsia"/>
        </w:rPr>
        <w:t>而非政治</w:t>
      </w:r>
      <w:ins w:id="1346" w:author="周虹宇" w:date="2018-09-09T12:57:00Z">
        <w:r>
          <w:rPr>
            <w:rFonts w:hint="eastAsia"/>
          </w:rPr>
          <w:t>层面</w:t>
        </w:r>
      </w:ins>
      <w:del w:id="1347" w:author="周虹宇" w:date="2018-09-09T12:57:00Z">
        <w:r>
          <w:rPr>
            <w:rFonts w:hint="eastAsia"/>
          </w:rPr>
          <w:delText>动机之</w:delText>
        </w:r>
      </w:del>
      <w:r>
        <w:rPr>
          <w:rFonts w:hint="eastAsia"/>
        </w:rPr>
        <w:t>上</w:t>
      </w:r>
      <w:ins w:id="1348" w:author="周虹宇" w:date="2018-09-09T12:57:00Z">
        <w:r>
          <w:rPr>
            <w:rFonts w:hint="eastAsia"/>
          </w:rPr>
          <w:t>的</w:t>
        </w:r>
      </w:ins>
      <w:r>
        <w:rPr>
          <w:rFonts w:hint="eastAsia"/>
        </w:rPr>
        <w:t>。</w:t>
      </w:r>
      <w:ins w:id="1349" w:author="周虹宇" w:date="2018-09-09T12:58:00Z">
        <w:r>
          <w:rPr>
            <w:rFonts w:hint="eastAsia"/>
          </w:rPr>
          <w:t>很难融入“西方”文化而产生强烈的孤立感，仿佛是</w:t>
        </w:r>
      </w:ins>
      <w:r>
        <w:rPr>
          <w:rFonts w:hint="eastAsia"/>
        </w:rPr>
        <w:t>外国</w:t>
      </w:r>
      <w:del w:id="1350" w:author="周虹宇" w:date="2018-09-09T12:58:00Z">
        <w:r>
          <w:rPr>
            <w:rFonts w:hint="eastAsia"/>
          </w:rPr>
          <w:delText>人</w:delText>
        </w:r>
      </w:del>
      <w:ins w:id="1351" w:author="周虹宇" w:date="2018-09-09T12:58:00Z">
        <w:r>
          <w:rPr>
            <w:rFonts w:hint="eastAsia"/>
          </w:rPr>
          <w:t>成</w:t>
        </w:r>
      </w:ins>
      <w:r>
        <w:rPr>
          <w:rFonts w:hint="eastAsia"/>
        </w:rPr>
        <w:t>员加入“伊斯兰国”的一个重要动机</w:t>
      </w:r>
      <w:del w:id="1352" w:author="周虹宇" w:date="2018-09-09T12:58:00Z">
        <w:r>
          <w:rPr>
            <w:rFonts w:hint="eastAsia"/>
          </w:rPr>
          <w:delText>仿佛来源于很难融入“西方”文化而产生的强烈孤立感</w:delText>
        </w:r>
      </w:del>
      <w:r>
        <w:rPr>
          <w:rFonts w:hint="eastAsia"/>
        </w:rPr>
        <w:t>。</w:t>
      </w:r>
    </w:p>
    <w:p/>
    <w:p>
      <w:r>
        <w:rPr>
          <w:rFonts w:hint="eastAsia"/>
        </w:rPr>
        <w:t xml:space="preserve">    2016年</w:t>
      </w:r>
      <w:del w:id="1353" w:author="周虹宇" w:date="2018-09-09T12:58:00Z">
        <w:r>
          <w:rPr>
            <w:rFonts w:hint="eastAsia"/>
          </w:rPr>
          <w:delText>早期</w:delText>
        </w:r>
      </w:del>
      <w:ins w:id="1354" w:author="周虹宇" w:date="2018-09-09T12:58:00Z">
        <w:r>
          <w:rPr>
            <w:rFonts w:hint="eastAsia"/>
          </w:rPr>
          <w:t>早些时候，从</w:t>
        </w:r>
      </w:ins>
      <w:del w:id="1355" w:author="周虹宇" w:date="2018-09-09T12:58:00Z">
        <w:r>
          <w:rPr>
            <w:rFonts w:hint="eastAsia"/>
          </w:rPr>
          <w:delText>泄漏的</w:delText>
        </w:r>
      </w:del>
      <w:r>
        <w:rPr>
          <w:rFonts w:hint="eastAsia"/>
        </w:rPr>
        <w:t>“伊斯兰国”</w:t>
      </w:r>
      <w:ins w:id="1356" w:author="周虹宇" w:date="2018-09-09T12:59:00Z">
        <w:r>
          <w:rPr>
            <w:rFonts w:hint="eastAsia"/>
          </w:rPr>
          <w:t>泄露出来的</w:t>
        </w:r>
      </w:ins>
      <w:r>
        <w:rPr>
          <w:rFonts w:hint="eastAsia"/>
        </w:rPr>
        <w:t>文件展</w:t>
      </w:r>
      <w:ins w:id="1357" w:author="周虹宇" w:date="2018-09-09T12:59:00Z">
        <w:r>
          <w:rPr>
            <w:rFonts w:hint="eastAsia"/>
          </w:rPr>
          <w:t>示</w:t>
        </w:r>
      </w:ins>
      <w:del w:id="1358" w:author="周虹宇" w:date="2018-09-09T12:59:00Z">
        <w:r>
          <w:rPr>
            <w:rFonts w:hint="eastAsia"/>
          </w:rPr>
          <w:delText>现</w:delText>
        </w:r>
      </w:del>
      <w:r>
        <w:rPr>
          <w:rFonts w:hint="eastAsia"/>
        </w:rPr>
        <w:t>了</w:t>
      </w:r>
      <w:ins w:id="1359" w:author="周虹宇" w:date="2018-09-09T12:59:00Z">
        <w:r>
          <w:rPr>
            <w:rFonts w:hint="eastAsia"/>
          </w:rPr>
          <w:t>4600名在</w:t>
        </w:r>
      </w:ins>
      <w:r>
        <w:rPr>
          <w:rFonts w:hint="eastAsia"/>
        </w:rPr>
        <w:t>2013年至2014年</w:t>
      </w:r>
      <w:ins w:id="1360" w:author="周虹宇" w:date="2018-09-09T13:00:00Z">
        <w:r>
          <w:rPr>
            <w:rFonts w:hint="eastAsia"/>
          </w:rPr>
          <w:t>间</w:t>
        </w:r>
      </w:ins>
      <w:r>
        <w:rPr>
          <w:rFonts w:hint="eastAsia"/>
        </w:rPr>
        <w:t>加入“伊斯兰国”</w:t>
      </w:r>
      <w:del w:id="1361" w:author="周虹宇" w:date="2018-09-09T12:59:00Z">
        <w:r>
          <w:rPr>
            <w:rFonts w:hint="eastAsia"/>
          </w:rPr>
          <w:delText>的4600名</w:delText>
        </w:r>
      </w:del>
      <w:ins w:id="1362" w:author="周虹宇" w:date="2018-09-09T13:00:00Z">
        <w:r>
          <w:rPr>
            <w:rFonts w:hint="eastAsia"/>
          </w:rPr>
          <w:t>的</w:t>
        </w:r>
      </w:ins>
      <w:r>
        <w:rPr>
          <w:rFonts w:hint="eastAsia"/>
        </w:rPr>
        <w:t>激进分子的个人信息，</w:t>
      </w:r>
      <w:del w:id="1363" w:author="周虹宇" w:date="2018-09-09T13:00:00Z">
        <w:r>
          <w:rPr>
            <w:rFonts w:hint="eastAsia"/>
          </w:rPr>
          <w:delText>从中可知</w:delText>
        </w:r>
      </w:del>
      <w:ins w:id="1364" w:author="周虹宇" w:date="2018-09-09T13:00:00Z">
        <w:r>
          <w:rPr>
            <w:rFonts w:hint="eastAsia"/>
          </w:rPr>
          <w:t>其中包括了</w:t>
        </w:r>
      </w:ins>
      <w:r>
        <w:rPr>
          <w:rFonts w:hint="eastAsia"/>
        </w:rPr>
        <w:t>3244名成员的国籍，伊斯兰国</w:t>
      </w:r>
      <w:ins w:id="1365" w:author="周虹宇" w:date="2018-09-09T13:00:00Z">
        <w:r>
          <w:rPr>
            <w:rFonts w:hint="eastAsia"/>
          </w:rPr>
          <w:t>有</w:t>
        </w:r>
      </w:ins>
      <w:r>
        <w:rPr>
          <w:rFonts w:hint="eastAsia"/>
        </w:rPr>
        <w:t>387名成员（占12%）来自</w:t>
      </w:r>
      <w:ins w:id="1366" w:author="周虹宇" w:date="2018-09-09T13:00:00Z">
        <w:r>
          <w:rPr>
            <w:rFonts w:hint="eastAsia"/>
          </w:rPr>
          <w:t>17个</w:t>
        </w:r>
      </w:ins>
      <w:r>
        <w:t>OECD</w:t>
      </w:r>
      <w:del w:id="1367" w:author="周虹宇" w:date="2018-09-09T13:00:00Z">
        <w:r>
          <w:rPr>
            <w:rFonts w:hint="eastAsia"/>
          </w:rPr>
          <w:delText>中17个</w:delText>
        </w:r>
      </w:del>
      <w:r>
        <w:rPr>
          <w:rFonts w:hint="eastAsia"/>
        </w:rPr>
        <w:t>成员国。通过</w:t>
      </w:r>
      <w:del w:id="1368" w:author="周虹宇" w:date="2018-09-09T13:00:00Z">
        <w:r>
          <w:rPr>
            <w:rFonts w:hint="eastAsia"/>
          </w:rPr>
          <w:delText>文件</w:delText>
        </w:r>
      </w:del>
      <w:r>
        <w:rPr>
          <w:rFonts w:hint="eastAsia"/>
        </w:rPr>
        <w:t>分析</w:t>
      </w:r>
      <w:ins w:id="1369" w:author="周虹宇" w:date="2018-09-09T13:00:00Z">
        <w:r>
          <w:rPr>
            <w:rFonts w:hint="eastAsia"/>
          </w:rPr>
          <w:t>文件</w:t>
        </w:r>
      </w:ins>
      <w:r>
        <w:rPr>
          <w:rFonts w:hint="eastAsia"/>
        </w:rPr>
        <w:t>，美国反恐中心发现，“伊斯兰国”大多数成员为男性，平均26岁，普遍受教育程度较高，却对伊斯兰教知之甚少。“伊斯兰国”成员平均年龄与其他组织</w:t>
      </w:r>
      <w:ins w:id="1370" w:author="周虹宇" w:date="2018-09-09T13:01:00Z">
        <w:r>
          <w:rPr>
            <w:rFonts w:hint="eastAsia"/>
          </w:rPr>
          <w:t>招募的外国成员</w:t>
        </w:r>
      </w:ins>
      <w:del w:id="1371" w:author="周虹宇" w:date="2018-09-09T13:01:00Z">
        <w:r>
          <w:rPr>
            <w:rFonts w:hint="eastAsia"/>
          </w:rPr>
          <w:delText>国外成员招募</w:delText>
        </w:r>
      </w:del>
      <w:r>
        <w:rPr>
          <w:rFonts w:hint="eastAsia"/>
        </w:rPr>
        <w:t>年龄相仿，比如“基地”组织成员招募平均年龄为24-25岁。然而，“伊斯兰国”成员年龄跨度却非常大，最年长的成员出生于1945年，而最年轻的成员（41个）在入组织的时候也才15岁不到。</w:t>
      </w:r>
    </w:p>
    <w:p/>
    <w:p>
      <w:r>
        <w:rPr>
          <w:rFonts w:hint="eastAsia"/>
        </w:rPr>
        <w:t xml:space="preserve">   </w:t>
      </w:r>
      <w:del w:id="1372" w:author="周虹宇" w:date="2018-09-09T13:01:00Z">
        <w:r>
          <w:rPr>
            <w:rFonts w:hint="eastAsia"/>
          </w:rPr>
          <w:delText xml:space="preserve"> 对伊斯兰教了解不同使得成员</w:delText>
        </w:r>
      </w:del>
      <w:ins w:id="1373" w:author="周虹宇" w:date="2018-09-09T13:01:00Z">
        <w:r>
          <w:rPr>
            <w:rFonts w:hint="eastAsia"/>
          </w:rPr>
          <w:t>这些人对“伊斯兰国”中</w:t>
        </w:r>
      </w:ins>
      <w:r>
        <w:rPr>
          <w:rFonts w:hint="eastAsia"/>
        </w:rPr>
        <w:t>角色的选择</w:t>
      </w:r>
      <w:ins w:id="1374" w:author="周虹宇" w:date="2018-09-09T13:02:00Z">
        <w:r>
          <w:rPr>
            <w:rFonts w:hint="eastAsia"/>
          </w:rPr>
          <w:t>体现在对伊斯兰教的了解程度上</w:t>
        </w:r>
      </w:ins>
      <w:del w:id="1375" w:author="周虹宇" w:date="2018-09-09T13:02:00Z">
        <w:r>
          <w:rPr>
            <w:rFonts w:hint="eastAsia"/>
          </w:rPr>
          <w:delText>有一定影响</w:delText>
        </w:r>
      </w:del>
      <w:r>
        <w:rPr>
          <w:rFonts w:hint="eastAsia"/>
        </w:rPr>
        <w:t>。</w:t>
      </w:r>
      <w:ins w:id="1376" w:author="周虹宇" w:date="2018-09-09T13:02:00Z">
        <w:r>
          <w:rPr>
            <w:rFonts w:hint="eastAsia"/>
          </w:rPr>
          <w:t>招募的成员中</w:t>
        </w:r>
      </w:ins>
      <w:del w:id="1377" w:author="周虹宇" w:date="2018-09-09T13:02:00Z">
        <w:r>
          <w:rPr>
            <w:rFonts w:hint="eastAsia"/>
          </w:rPr>
          <w:delText>“伊斯兰国”</w:delText>
        </w:r>
      </w:del>
      <w:ins w:id="1378" w:author="周虹宇" w:date="2018-09-09T13:02:00Z">
        <w:r>
          <w:rPr>
            <w:rFonts w:hint="eastAsia"/>
          </w:rPr>
          <w:t>，有</w:t>
        </w:r>
      </w:ins>
      <w:r>
        <w:rPr>
          <w:rFonts w:hint="eastAsia"/>
        </w:rPr>
        <w:t>12%的成员选择了</w:t>
      </w:r>
      <w:del w:id="1379" w:author="周虹宇" w:date="2018-09-09T13:02:00Z">
        <w:r>
          <w:rPr>
            <w:rFonts w:hint="eastAsia"/>
          </w:rPr>
          <w:delText>更为传统的</w:delText>
        </w:r>
      </w:del>
      <w:r>
        <w:rPr>
          <w:rFonts w:hint="eastAsia"/>
        </w:rPr>
        <w:t>自杀式袭击角色</w:t>
      </w:r>
      <w:ins w:id="1380" w:author="周虹宇" w:date="2018-09-09T13:03:00Z">
        <w:r>
          <w:rPr>
            <w:rFonts w:hint="eastAsia"/>
          </w:rPr>
          <w:t>而非更加传统的战士角色</w:t>
        </w:r>
      </w:ins>
      <w:r>
        <w:rPr>
          <w:rFonts w:hint="eastAsia"/>
        </w:rPr>
        <w:t>。</w:t>
      </w:r>
      <w:ins w:id="1381" w:author="周虹宇" w:date="2018-09-09T13:05:00Z">
        <w:r>
          <w:rPr>
            <w:rFonts w:hint="eastAsia"/>
          </w:rPr>
          <w:t>而</w:t>
        </w:r>
      </w:ins>
      <w:ins w:id="1382" w:author="周虹宇" w:date="2018-09-09T13:03:00Z">
        <w:r>
          <w:rPr>
            <w:rFonts w:hint="eastAsia"/>
          </w:rPr>
          <w:t>那些对伊斯兰教</w:t>
        </w:r>
      </w:ins>
      <w:ins w:id="1383" w:author="周虹宇" w:date="2018-09-09T13:04:00Z">
        <w:r>
          <w:rPr>
            <w:rFonts w:hint="eastAsia"/>
          </w:rPr>
          <w:t>及教法有深刻认识的成员</w:t>
        </w:r>
      </w:ins>
      <w:ins w:id="1384" w:author="周虹宇" w:date="2018-09-09T13:06:00Z">
        <w:r>
          <w:rPr>
            <w:rFonts w:hint="eastAsia"/>
          </w:rPr>
          <w:t>，</w:t>
        </w:r>
      </w:ins>
      <w:ins w:id="1385" w:author="周虹宇" w:date="2018-09-09T13:07:00Z">
        <w:r>
          <w:rPr>
            <w:rFonts w:hint="eastAsia"/>
          </w:rPr>
          <w:t>很少</w:t>
        </w:r>
      </w:ins>
      <w:ins w:id="1386" w:author="周虹宇" w:date="2018-09-09T13:06:00Z">
        <w:r>
          <w:rPr>
            <w:rFonts w:hint="eastAsia"/>
          </w:rPr>
          <w:t>会选择这种自杀角色。</w:t>
        </w:r>
      </w:ins>
      <w:del w:id="1387" w:author="周虹宇" w:date="2018-09-09T13:06:00Z">
        <w:r>
          <w:rPr>
            <w:rFonts w:hint="eastAsia"/>
          </w:rPr>
          <w:delText>相比于对伊斯兰教及教法知之甚少的成员相比，很少有对伊斯兰教及教法有深刻认识的成员会选择自杀袭击的角色。</w:delText>
        </w:r>
      </w:del>
    </w:p>
    <w:p/>
    <w:p>
      <w:r>
        <w:rPr>
          <w:rFonts w:hint="eastAsia"/>
        </w:rPr>
        <w:t xml:space="preserve">    不像国内本土发展起来的恐怖</w:t>
      </w:r>
      <w:ins w:id="1388" w:author="周虹宇" w:date="2018-09-09T13:07:00Z">
        <w:r>
          <w:rPr>
            <w:rFonts w:hint="eastAsia"/>
          </w:rPr>
          <w:t>组织</w:t>
        </w:r>
      </w:ins>
      <w:del w:id="1389" w:author="周虹宇" w:date="2018-09-09T13:07:00Z">
        <w:r>
          <w:rPr>
            <w:rFonts w:hint="eastAsia"/>
          </w:rPr>
          <w:delText>集团</w:delText>
        </w:r>
      </w:del>
      <w:r>
        <w:rPr>
          <w:rFonts w:hint="eastAsia"/>
        </w:rPr>
        <w:t>，国际恐怖</w:t>
      </w:r>
      <w:del w:id="1390" w:author="周虹宇" w:date="2018-09-09T13:07:00Z">
        <w:r>
          <w:rPr>
            <w:rFonts w:hint="eastAsia"/>
          </w:rPr>
          <w:delText>集团</w:delText>
        </w:r>
      </w:del>
      <w:ins w:id="1391" w:author="周虹宇" w:date="2018-09-09T13:07:00Z">
        <w:r>
          <w:rPr>
            <w:rFonts w:hint="eastAsia"/>
          </w:rPr>
          <w:t>组织</w:t>
        </w:r>
      </w:ins>
      <w:r>
        <w:rPr>
          <w:rFonts w:hint="eastAsia"/>
        </w:rPr>
        <w:t>的成员招募似乎</w:t>
      </w:r>
      <w:del w:id="1392" w:author="周虹宇" w:date="2018-09-09T13:07:00Z">
        <w:r>
          <w:rPr>
            <w:rFonts w:hint="eastAsia"/>
          </w:rPr>
          <w:delText>更</w:delText>
        </w:r>
      </w:del>
      <w:r>
        <w:rPr>
          <w:rFonts w:hint="eastAsia"/>
        </w:rPr>
        <w:t>受教育及工作机会的影响</w:t>
      </w:r>
      <w:ins w:id="1393" w:author="周虹宇" w:date="2018-09-09T13:08:00Z">
        <w:r>
          <w:rPr>
            <w:rFonts w:hint="eastAsia"/>
          </w:rPr>
          <w:t>更大</w:t>
        </w:r>
      </w:ins>
      <w:r>
        <w:rPr>
          <w:rFonts w:hint="eastAsia"/>
        </w:rPr>
        <w:t>。如图2.14所示，伊斯兰国成员普遍受过高等教育，收入水平却相对较低。尽管“伊斯兰国”</w:t>
      </w:r>
      <w:ins w:id="1394" w:author="周虹宇" w:date="2018-09-09T13:08:00Z">
        <w:r>
          <w:rPr>
            <w:rFonts w:hint="eastAsia"/>
          </w:rPr>
          <w:t>有</w:t>
        </w:r>
      </w:ins>
      <w:r>
        <w:rPr>
          <w:rFonts w:hint="eastAsia"/>
        </w:rPr>
        <w:t>25.5%的成员受教育程度高，但仅有6%的成员具有较高的职业地位。“伊斯兰国”在西方国家的招募成员受教育程度稍高于非西方国家。高教育水平分为中学教育水平及大学教育水平，高职业地位意味着</w:t>
      </w:r>
      <w:ins w:id="1395" w:author="周虹宇" w:date="2018-09-09T13:10:00Z">
        <w:r>
          <w:rPr>
            <w:rFonts w:hint="eastAsia"/>
          </w:rPr>
          <w:t>能够</w:t>
        </w:r>
      </w:ins>
      <w:r>
        <w:rPr>
          <w:rFonts w:hint="eastAsia"/>
        </w:rPr>
        <w:t>成为白领或教师。据猜测，高教育水平与低职业地位的差距</w:t>
      </w:r>
      <w:ins w:id="1396" w:author="周虹宇" w:date="2018-09-09T13:10:00Z">
        <w:r>
          <w:rPr>
            <w:rFonts w:hint="eastAsia"/>
          </w:rPr>
          <w:t>所</w:t>
        </w:r>
      </w:ins>
      <w:r>
        <w:rPr>
          <w:rFonts w:hint="eastAsia"/>
        </w:rPr>
        <w:t>造成的挫败感也许就刺激了人们加入“伊斯兰国”。</w:t>
      </w:r>
    </w:p>
    <w:p/>
    <w:p/>
    <w:p/>
    <w:p/>
    <w:p/>
    <w:p/>
    <w:p/>
    <w:p/>
    <w:p/>
    <w:p/>
    <w:p/>
    <w:p/>
    <w:p/>
    <w:p/>
    <w:p/>
    <w:p/>
    <w:p>
      <w:r>
        <w:drawing>
          <wp:inline distT="0" distB="0" distL="0" distR="0">
            <wp:extent cx="5274310" cy="38830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grayscl/>
                      <a:extLst>
                        <a:ext uri="{28A0092B-C50C-407E-A947-70E740481C1C}">
                          <a14:useLocalDpi xmlns:a14="http://schemas.microsoft.com/office/drawing/2010/main" val="0"/>
                        </a:ext>
                      </a:extLst>
                    </a:blip>
                    <a:stretch>
                      <a:fillRect/>
                    </a:stretch>
                  </pic:blipFill>
                  <pic:spPr>
                    <a:xfrm>
                      <a:off x="0" y="0"/>
                      <a:ext cx="5274310" cy="3883025"/>
                    </a:xfrm>
                    <a:prstGeom prst="rect">
                      <a:avLst/>
                    </a:prstGeom>
                  </pic:spPr>
                </pic:pic>
              </a:graphicData>
            </a:graphic>
          </wp:inline>
        </w:drawing>
      </w:r>
    </w:p>
    <w:p/>
    <w:p/>
    <w:p/>
    <w:p/>
    <w:p/>
    <w:p/>
    <w:p/>
    <w:p/>
    <w:p/>
    <w:p/>
    <w:p/>
    <w:p/>
    <w:p/>
    <w:p/>
    <w:p/>
    <w:p/>
    <w:p/>
    <w:p/>
    <w:p/>
    <w:p/>
    <w:p/>
    <w:p>
      <w:pPr>
        <w:pStyle w:val="2"/>
      </w:pPr>
      <w:r>
        <w:rPr>
          <w:rFonts w:hint="eastAsia"/>
        </w:rPr>
        <w:t>第三章 恐怖组织</w:t>
      </w:r>
    </w:p>
    <w:p/>
    <w:p>
      <w:pPr>
        <w:rPr>
          <w:rFonts w:ascii="黑体" w:hAnsi="黑体" w:eastAsia="黑体"/>
          <w:b/>
          <w:sz w:val="28"/>
          <w:szCs w:val="28"/>
        </w:rPr>
      </w:pPr>
      <w:r>
        <w:rPr>
          <w:rFonts w:hint="eastAsia" w:ascii="黑体" w:hAnsi="黑体" w:eastAsia="黑体"/>
          <w:b/>
          <w:sz w:val="28"/>
          <w:szCs w:val="28"/>
        </w:rPr>
        <w:t>主要发现：</w:t>
      </w:r>
    </w:p>
    <w:p>
      <w:pPr>
        <w:ind w:firstLine="420"/>
        <w:pPrChange w:id="1397" w:author="周虹宇" w:date="2018-09-09T13:12:00Z">
          <w:pPr/>
        </w:pPrChange>
      </w:pPr>
      <w:r>
        <w:rPr>
          <w:rFonts w:hint="eastAsia"/>
        </w:rPr>
        <w:t>2015年全球74%的恐怖袭击</w:t>
      </w:r>
      <w:del w:id="1398" w:author="周虹宇" w:date="2018-09-09T13:13:00Z">
        <w:r>
          <w:rPr>
            <w:rFonts w:hint="eastAsia"/>
          </w:rPr>
          <w:delText>死亡</w:delText>
        </w:r>
      </w:del>
      <w:ins w:id="1399" w:author="周虹宇" w:date="2018-09-09T13:13:00Z">
        <w:r>
          <w:rPr>
            <w:rFonts w:hint="eastAsia"/>
          </w:rPr>
          <w:t>致死</w:t>
        </w:r>
      </w:ins>
      <w:ins w:id="1400" w:author="周虹宇" w:date="2018-09-09T13:12:00Z">
        <w:r>
          <w:rPr>
            <w:rFonts w:hint="eastAsia"/>
          </w:rPr>
          <w:t>人数</w:t>
        </w:r>
      </w:ins>
      <w:r>
        <w:rPr>
          <w:rFonts w:hint="eastAsia"/>
        </w:rPr>
        <w:t>由以下四个恐怖组织造成：“伊斯兰国”、“博科圣地”、塔利班、“基地”组织；</w:t>
      </w:r>
    </w:p>
    <w:p>
      <w:r>
        <w:rPr>
          <w:rFonts w:hint="eastAsia"/>
        </w:rPr>
        <w:t>（一）“伊斯兰国”在2015年超过“博科圣地”，成为致死人数最多的恐怖组织。2015年，“伊斯兰国”共在252所城市发动恐怖袭击，造成6141人死亡；</w:t>
      </w:r>
    </w:p>
    <w:p>
      <w:r>
        <w:rPr>
          <w:rFonts w:hint="eastAsia"/>
        </w:rPr>
        <w:t>（二）“博科圣地”2015年全球恐怖袭击致死人数下降18%，共5478人；</w:t>
      </w:r>
    </w:p>
    <w:p>
      <w:r>
        <w:rPr>
          <w:rFonts w:hint="eastAsia"/>
        </w:rPr>
        <w:t>（三）“基地”组织2015年恐怖袭击致死人数下降17%，共1620人；</w:t>
      </w:r>
    </w:p>
    <w:p>
      <w:r>
        <w:rPr>
          <w:rFonts w:hint="eastAsia"/>
        </w:rPr>
        <w:t>（四）阿富汗塔利班2015年恐怖袭击致死人数下降29%，共4502人。</w:t>
      </w:r>
    </w:p>
    <w:p/>
    <w:p/>
    <w:p/>
    <w:p/>
    <w:p/>
    <w:p/>
    <w:p/>
    <w:p/>
    <w:p/>
    <w:p/>
    <w:p/>
    <w:p/>
    <w:p/>
    <w:p/>
    <w:p/>
    <w:p/>
    <w:p/>
    <w:p/>
    <w:p/>
    <w:p/>
    <w:p/>
    <w:p/>
    <w:p/>
    <w:p/>
    <w:p/>
    <w:p/>
    <w:p/>
    <w:p/>
    <w:p/>
    <w:p/>
    <w:p/>
    <w:p/>
    <w:p>
      <w:pPr>
        <w:ind w:firstLine="420"/>
        <w:pPrChange w:id="1401" w:author="周虹宇" w:date="2018-09-09T13:13:00Z">
          <w:pPr/>
        </w:pPrChange>
      </w:pPr>
      <w:r>
        <w:rPr>
          <w:rFonts w:hint="eastAsia"/>
        </w:rPr>
        <w:t>2015年全球74%的恐怖袭击</w:t>
      </w:r>
      <w:del w:id="1402" w:author="周虹宇" w:date="2018-09-09T13:13:00Z">
        <w:r>
          <w:rPr>
            <w:rFonts w:hint="eastAsia"/>
          </w:rPr>
          <w:delText>死亡</w:delText>
        </w:r>
      </w:del>
      <w:ins w:id="1403" w:author="周虹宇" w:date="2018-09-09T13:13:00Z">
        <w:r>
          <w:rPr>
            <w:rFonts w:hint="eastAsia"/>
          </w:rPr>
          <w:t>致死人数</w:t>
        </w:r>
      </w:ins>
      <w:r>
        <w:rPr>
          <w:rFonts w:hint="eastAsia"/>
        </w:rPr>
        <w:t>由四个恐怖组织造成。尽管就数量而言，这四个恐怖组织发动的恐怖袭击致死人数</w:t>
      </w:r>
      <w:ins w:id="1404" w:author="周虹宇" w:date="2018-09-09T13:14:00Z">
        <w:r>
          <w:rPr>
            <w:rFonts w:hint="eastAsia"/>
          </w:rPr>
          <w:t>总量</w:t>
        </w:r>
      </w:ins>
      <w:r>
        <w:rPr>
          <w:rFonts w:hint="eastAsia"/>
        </w:rPr>
        <w:t>下降</w:t>
      </w:r>
      <w:ins w:id="1405" w:author="周虹宇" w:date="2018-09-09T13:22:00Z">
        <w:r>
          <w:rPr>
            <w:rFonts w:hint="eastAsia"/>
          </w:rPr>
          <w:t>了</w:t>
        </w:r>
      </w:ins>
      <w:r>
        <w:rPr>
          <w:rFonts w:hint="eastAsia"/>
        </w:rPr>
        <w:t>2%，但其占总数的比例却相较2013年的66%有了大幅提升。2015年该四个恐怖组织共造成17741人死亡。</w:t>
      </w:r>
    </w:p>
    <w:p/>
    <w:p>
      <w:pPr>
        <w:rPr>
          <w:b/>
          <w:bCs/>
        </w:rPr>
      </w:pPr>
      <w:r>
        <w:rPr>
          <w:rFonts w:hint="eastAsia"/>
        </w:rPr>
        <w:t xml:space="preserve">    “</w:t>
      </w:r>
      <w:r>
        <w:rPr>
          <w:rFonts w:hint="eastAsia"/>
          <w:b/>
          <w:bCs/>
        </w:rPr>
        <w:t>伊斯兰国”</w:t>
      </w:r>
      <w:r>
        <w:rPr>
          <w:rFonts w:hint="eastAsia"/>
        </w:rPr>
        <w:t>是2015年致死人数最多的恐怖组织，共致6141人丧生，相较2014年致死人数增加1%。2015年，尽管“伊斯兰国”在伊拉克发动的恐怖袭击有所下降，</w:t>
      </w:r>
      <w:del w:id="1406" w:author="周虹宇" w:date="2018-09-09T13:15:00Z">
        <w:r>
          <w:rPr>
            <w:rFonts w:hint="eastAsia"/>
          </w:rPr>
          <w:delText>却</w:delText>
        </w:r>
      </w:del>
      <w:r>
        <w:rPr>
          <w:rFonts w:hint="eastAsia"/>
        </w:rPr>
        <w:t>在叙利亚发动的恐怖袭击</w:t>
      </w:r>
      <w:ins w:id="1407" w:author="周虹宇" w:date="2018-09-09T13:15:00Z">
        <w:r>
          <w:rPr>
            <w:rFonts w:hint="eastAsia"/>
          </w:rPr>
          <w:t>却</w:t>
        </w:r>
      </w:ins>
      <w:r>
        <w:rPr>
          <w:rFonts w:hint="eastAsia"/>
        </w:rPr>
        <w:t>增长</w:t>
      </w:r>
      <w:ins w:id="1408" w:author="周虹宇" w:date="2018-09-09T13:14:00Z">
        <w:r>
          <w:rPr>
            <w:rFonts w:hint="eastAsia"/>
          </w:rPr>
          <w:t>了</w:t>
        </w:r>
      </w:ins>
      <w:r>
        <w:rPr>
          <w:rFonts w:hint="eastAsia"/>
        </w:rPr>
        <w:t>50%。2015年，“伊斯兰国”向更多国家进行扩张，共在11个国家发动恐怖袭击，而</w:t>
      </w:r>
      <w:del w:id="1409" w:author="周虹宇" w:date="2018-09-09T13:15:00Z">
        <w:r>
          <w:rPr>
            <w:rFonts w:hint="eastAsia"/>
          </w:rPr>
          <w:delText>于</w:delText>
        </w:r>
      </w:del>
      <w:r>
        <w:rPr>
          <w:rFonts w:hint="eastAsia"/>
        </w:rPr>
        <w:t>2014年则</w:t>
      </w:r>
      <w:ins w:id="1410" w:author="周虹宇" w:date="2018-09-09T13:15:00Z">
        <w:r>
          <w:rPr>
            <w:rFonts w:hint="eastAsia"/>
          </w:rPr>
          <w:t>只</w:t>
        </w:r>
      </w:ins>
      <w:r>
        <w:rPr>
          <w:rFonts w:hint="eastAsia"/>
        </w:rPr>
        <w:t>在6个国家发动了恐怖袭击。如果把“伊斯兰国”各附属组织也包括在内的话，2015年，“伊斯兰国”发动恐怖袭击的国家总数</w:t>
      </w:r>
      <w:del w:id="1411" w:author="周虹宇" w:date="2018-09-09T13:15:00Z">
        <w:r>
          <w:rPr>
            <w:rFonts w:hint="eastAsia"/>
          </w:rPr>
          <w:delText>则</w:delText>
        </w:r>
      </w:del>
      <w:r>
        <w:rPr>
          <w:rFonts w:hint="eastAsia"/>
        </w:rPr>
        <w:t>为28个。</w:t>
      </w:r>
    </w:p>
    <w:p>
      <w:pPr>
        <w:rPr>
          <w:b/>
          <w:bCs/>
        </w:rPr>
      </w:pPr>
      <w:r>
        <w:rPr>
          <w:rFonts w:hint="eastAsia"/>
          <w:b/>
          <w:bCs/>
        </w:rPr>
        <w:t xml:space="preserve">    </w:t>
      </w:r>
    </w:p>
    <w:p>
      <w:r>
        <w:rPr>
          <w:rFonts w:hint="eastAsia"/>
          <w:b/>
          <w:bCs/>
        </w:rPr>
        <w:t xml:space="preserve">    “博科圣地”</w:t>
      </w:r>
      <w:r>
        <w:rPr>
          <w:rFonts w:hint="eastAsia"/>
        </w:rPr>
        <w:t>2015年恐怖袭击致</w:t>
      </w:r>
      <w:del w:id="1412" w:author="周虹宇" w:date="2018-09-09T13:28:00Z">
        <w:r>
          <w:rPr>
            <w:rFonts w:hint="eastAsia"/>
          </w:rPr>
          <w:delText>死</w:delText>
        </w:r>
      </w:del>
      <w:r>
        <w:rPr>
          <w:rFonts w:hint="eastAsia"/>
        </w:rPr>
        <w:t>5478人</w:t>
      </w:r>
      <w:ins w:id="1413" w:author="周虹宇" w:date="2018-09-09T13:28:00Z">
        <w:r>
          <w:rPr>
            <w:rFonts w:hint="eastAsia"/>
          </w:rPr>
          <w:t>死亡</w:t>
        </w:r>
      </w:ins>
      <w:r>
        <w:rPr>
          <w:rFonts w:hint="eastAsia"/>
        </w:rPr>
        <w:t>，相较2014年减少</w:t>
      </w:r>
      <w:ins w:id="1414" w:author="周虹宇" w:date="2018-09-09T13:22:00Z">
        <w:r>
          <w:rPr>
            <w:rFonts w:hint="eastAsia"/>
          </w:rPr>
          <w:t>了</w:t>
        </w:r>
      </w:ins>
      <w:r>
        <w:rPr>
          <w:rFonts w:hint="eastAsia"/>
        </w:rPr>
        <w:t>18%。在西非</w:t>
      </w:r>
      <w:del w:id="1415" w:author="周虹宇" w:date="2018-09-09T13:25:00Z">
        <w:r>
          <w:rPr>
            <w:rFonts w:hint="eastAsia"/>
          </w:rPr>
          <w:delText>洲</w:delText>
        </w:r>
      </w:del>
      <w:r>
        <w:rPr>
          <w:rFonts w:hint="eastAsia"/>
        </w:rPr>
        <w:t>地区，“博科圣地”一直是</w:t>
      </w:r>
      <w:ins w:id="1416" w:author="周虹宇" w:date="2018-09-09T13:25:00Z">
        <w:r>
          <w:rPr>
            <w:rFonts w:hint="eastAsia"/>
          </w:rPr>
          <w:t>各</w:t>
        </w:r>
      </w:ins>
      <w:r>
        <w:rPr>
          <w:rFonts w:hint="eastAsia"/>
        </w:rPr>
        <w:t>政府</w:t>
      </w:r>
      <w:ins w:id="1417" w:author="周虹宇" w:date="2018-09-09T13:23:00Z">
        <w:r>
          <w:rPr>
            <w:rFonts w:hint="eastAsia"/>
          </w:rPr>
          <w:t>军</w:t>
        </w:r>
      </w:ins>
      <w:del w:id="1418" w:author="周虹宇" w:date="2018-09-09T13:24:00Z">
        <w:r>
          <w:rPr>
            <w:rFonts w:hint="eastAsia"/>
          </w:rPr>
          <w:delText>力量</w:delText>
        </w:r>
      </w:del>
      <w:r>
        <w:rPr>
          <w:rFonts w:hint="eastAsia"/>
        </w:rPr>
        <w:t>联合剿灭的目标，在双方的暴力冲突中，“博科圣地”造成多人遇害。2014年、2015年，“博科圣地”和政府</w:t>
      </w:r>
      <w:ins w:id="1419" w:author="周虹宇" w:date="2018-09-09T13:24:00Z">
        <w:r>
          <w:rPr>
            <w:rFonts w:hint="eastAsia"/>
          </w:rPr>
          <w:t>军</w:t>
        </w:r>
      </w:ins>
      <w:del w:id="1420" w:author="周虹宇" w:date="2018-09-09T13:24:00Z">
        <w:r>
          <w:rPr>
            <w:rFonts w:hint="eastAsia"/>
          </w:rPr>
          <w:delText>力量</w:delText>
        </w:r>
      </w:del>
      <w:r>
        <w:rPr>
          <w:rFonts w:hint="eastAsia"/>
        </w:rPr>
        <w:t>间的暴力冲突</w:t>
      </w:r>
      <w:ins w:id="1421" w:author="周虹宇" w:date="2018-09-09T13:25:00Z">
        <w:r>
          <w:rPr>
            <w:rFonts w:hint="eastAsia"/>
          </w:rPr>
          <w:t>的</w:t>
        </w:r>
      </w:ins>
      <w:r>
        <w:rPr>
          <w:rFonts w:hint="eastAsia"/>
        </w:rPr>
        <w:t>致死人数分别为4476人、3005人。“博科圣地”2015年在尼日利亚发动的恐怖袭击下降8%。但是“博科圣地”将势力扩张到</w:t>
      </w:r>
      <w:ins w:id="1422" w:author="周虹宇" w:date="2018-09-09T13:25:00Z">
        <w:r>
          <w:rPr>
            <w:rFonts w:hint="eastAsia"/>
          </w:rPr>
          <w:t>了</w:t>
        </w:r>
      </w:ins>
      <w:r>
        <w:rPr>
          <w:rFonts w:hint="eastAsia"/>
        </w:rPr>
        <w:t>更多的国家，“博科圣地”2015年共在6个国家发动恐怖袭击，相比2014年增加2个。</w:t>
      </w:r>
    </w:p>
    <w:p/>
    <w:p>
      <w:r>
        <w:rPr>
          <w:rFonts w:hint="eastAsia"/>
        </w:rPr>
        <w:t xml:space="preserve">    尽管“博科圣地”在尼日利亚发动的恐怖袭击</w:t>
      </w:r>
      <w:ins w:id="1423" w:author="周虹宇" w:date="2018-09-09T13:26:00Z">
        <w:r>
          <w:rPr>
            <w:rFonts w:hint="eastAsia"/>
          </w:rPr>
          <w:t>有所</w:t>
        </w:r>
      </w:ins>
      <w:r>
        <w:rPr>
          <w:rFonts w:hint="eastAsia"/>
        </w:rPr>
        <w:t>减少，但其杀伤力仍然保持在很高的水平。2015年1月第一周，“博科圣地”发动巴格大屠杀，将16个村落夷为平地，约2000人因</w:t>
      </w:r>
      <w:del w:id="1424" w:author="周虹宇" w:date="2018-09-09T13:26:00Z">
        <w:r>
          <w:rPr>
            <w:rFonts w:hint="eastAsia"/>
          </w:rPr>
          <w:delText>之</w:delText>
        </w:r>
      </w:del>
      <w:ins w:id="1425" w:author="周虹宇" w:date="2018-09-09T13:26:00Z">
        <w:r>
          <w:rPr>
            <w:rFonts w:hint="eastAsia"/>
          </w:rPr>
          <w:t>此</w:t>
        </w:r>
      </w:ins>
      <w:r>
        <w:rPr>
          <w:rFonts w:hint="eastAsia"/>
        </w:rPr>
        <w:t>丧生，这也是尼日利亚历史上</w:t>
      </w:r>
      <w:del w:id="1426" w:author="周虹宇" w:date="2018-09-09T13:26:00Z">
        <w:r>
          <w:rPr>
            <w:rFonts w:hint="eastAsia"/>
          </w:rPr>
          <w:delText>致死</w:delText>
        </w:r>
      </w:del>
      <w:ins w:id="1427" w:author="周虹宇" w:date="2018-09-09T13:26:00Z">
        <w:r>
          <w:rPr>
            <w:rFonts w:hint="eastAsia"/>
          </w:rPr>
          <w:t>死亡</w:t>
        </w:r>
      </w:ins>
      <w:r>
        <w:rPr>
          <w:rFonts w:hint="eastAsia"/>
        </w:rPr>
        <w:t>人数最多的一次恐怖袭击。</w:t>
      </w:r>
    </w:p>
    <w:p>
      <w:pPr>
        <w:rPr>
          <w:b/>
          <w:bCs/>
        </w:rPr>
      </w:pPr>
    </w:p>
    <w:p>
      <w:pPr>
        <w:rPr>
          <w:b/>
          <w:bCs/>
        </w:rPr>
      </w:pPr>
      <w:r>
        <w:rPr>
          <w:rFonts w:hint="eastAsia"/>
          <w:b/>
          <w:bCs/>
        </w:rPr>
        <w:t xml:space="preserve">    阿富汗塔利班</w:t>
      </w:r>
      <w:r>
        <w:rPr>
          <w:rFonts w:hint="eastAsia"/>
        </w:rPr>
        <w:t>2015年恐怖袭击共致</w:t>
      </w:r>
      <w:del w:id="1428" w:author="周虹宇" w:date="2018-09-09T13:28:00Z">
        <w:r>
          <w:rPr>
            <w:rFonts w:hint="eastAsia"/>
          </w:rPr>
          <w:delText>死</w:delText>
        </w:r>
      </w:del>
      <w:r>
        <w:rPr>
          <w:rFonts w:hint="eastAsia"/>
        </w:rPr>
        <w:t>4502人</w:t>
      </w:r>
      <w:ins w:id="1429" w:author="周虹宇" w:date="2018-09-09T13:28:00Z">
        <w:r>
          <w:rPr>
            <w:rFonts w:hint="eastAsia"/>
          </w:rPr>
          <w:t>死亡</w:t>
        </w:r>
      </w:ins>
      <w:r>
        <w:rPr>
          <w:rFonts w:hint="eastAsia"/>
        </w:rPr>
        <w:t>，其数量是塔利班历史上最多的，相比2014年增加29%。相较于2014年，阿富汗</w:t>
      </w:r>
      <w:ins w:id="1430" w:author="周虹宇" w:date="2018-09-09T13:29:00Z">
        <w:r>
          <w:rPr>
            <w:rFonts w:hint="eastAsia"/>
          </w:rPr>
          <w:t>在</w:t>
        </w:r>
      </w:ins>
      <w:r>
        <w:rPr>
          <w:rFonts w:hint="eastAsia"/>
        </w:rPr>
        <w:t>2015年因冲突死亡的人数也是最多的，增长了34%。</w:t>
      </w:r>
    </w:p>
    <w:p>
      <w:pPr>
        <w:rPr>
          <w:b/>
          <w:bCs/>
        </w:rPr>
      </w:pPr>
    </w:p>
    <w:p>
      <w:r>
        <w:rPr>
          <w:rFonts w:hint="eastAsia"/>
          <w:b/>
          <w:bCs/>
        </w:rPr>
        <w:t xml:space="preserve">    “基地”组织</w:t>
      </w:r>
      <w:r>
        <w:rPr>
          <w:rFonts w:hint="eastAsia"/>
        </w:rPr>
        <w:t>2015年恐怖袭击共致</w:t>
      </w:r>
      <w:del w:id="1431" w:author="周虹宇" w:date="2018-09-09T15:45:00Z">
        <w:r>
          <w:rPr>
            <w:rFonts w:hint="eastAsia"/>
          </w:rPr>
          <w:delText>死</w:delText>
        </w:r>
      </w:del>
      <w:r>
        <w:rPr>
          <w:rFonts w:hint="eastAsia"/>
        </w:rPr>
        <w:t>1620人</w:t>
      </w:r>
      <w:ins w:id="1432" w:author="周虹宇" w:date="2018-09-09T15:45:00Z">
        <w:r>
          <w:rPr>
            <w:rFonts w:hint="eastAsia"/>
          </w:rPr>
          <w:t>死亡</w:t>
        </w:r>
      </w:ins>
      <w:r>
        <w:rPr>
          <w:rFonts w:hint="eastAsia"/>
        </w:rPr>
        <w:t>，相比2014年下降17%。</w:t>
      </w:r>
      <w:ins w:id="1433" w:author="周虹宇" w:date="2018-09-09T15:47:00Z">
        <w:r>
          <w:rPr>
            <w:rFonts w:hint="eastAsia"/>
          </w:rPr>
          <w:t>一</w:t>
        </w:r>
      </w:ins>
      <w:del w:id="1434" w:author="周虹宇" w:date="2018-09-09T15:47:00Z">
        <w:r>
          <w:rPr>
            <w:rFonts w:hint="eastAsia"/>
          </w:rPr>
          <w:delText>该</w:delText>
        </w:r>
      </w:del>
      <w:r>
        <w:rPr>
          <w:rFonts w:hint="eastAsia"/>
        </w:rPr>
        <w:t>部分死亡</w:t>
      </w:r>
      <w:ins w:id="1435" w:author="周虹宇" w:date="2018-09-09T15:47:00Z">
        <w:r>
          <w:rPr>
            <w:rFonts w:hint="eastAsia"/>
          </w:rPr>
          <w:t>是</w:t>
        </w:r>
      </w:ins>
      <w:r>
        <w:rPr>
          <w:rFonts w:hint="eastAsia"/>
        </w:rPr>
        <w:t>由“基地”组织</w:t>
      </w:r>
      <w:ins w:id="1436" w:author="周虹宇" w:date="2018-09-09T15:47:00Z">
        <w:r>
          <w:rPr>
            <w:rFonts w:hint="eastAsia"/>
          </w:rPr>
          <w:t>的</w:t>
        </w:r>
      </w:ins>
      <w:r>
        <w:rPr>
          <w:rFonts w:hint="eastAsia"/>
        </w:rPr>
        <w:t>附属</w:t>
      </w:r>
      <w:del w:id="1437" w:author="周虹宇" w:date="2018-09-09T15:47:00Z">
        <w:r>
          <w:rPr>
            <w:rFonts w:hint="eastAsia"/>
          </w:rPr>
          <w:delText>集团</w:delText>
        </w:r>
      </w:del>
      <w:ins w:id="1438" w:author="周虹宇" w:date="2018-09-09T15:47:00Z">
        <w:r>
          <w:rPr>
            <w:rFonts w:hint="eastAsia"/>
          </w:rPr>
          <w:t>组织</w:t>
        </w:r>
      </w:ins>
      <w:r>
        <w:rPr>
          <w:rFonts w:hint="eastAsia"/>
        </w:rPr>
        <w:t>造成</w:t>
      </w:r>
      <w:ins w:id="1439" w:author="周虹宇" w:date="2018-09-09T15:47:00Z">
        <w:r>
          <w:rPr>
            <w:rFonts w:hint="eastAsia"/>
          </w:rPr>
          <w:t>的</w:t>
        </w:r>
      </w:ins>
      <w:r>
        <w:rPr>
          <w:rFonts w:hint="eastAsia"/>
        </w:rPr>
        <w:t>，其中包括索马里“青年党”、叙利亚“胜利阵线”、阿拉伯半岛“基地”组织、伊斯兰北非“基地”组织、阿卜杜拉·阿扎姆旅、印度次大陆“基地”组织。一方面，叙利亚“胜利战线”致死人数持续上升；另一方面，索马里“青年党”、阿拉伯半岛“基地”组织致死人数下降。</w:t>
      </w:r>
    </w:p>
    <w:p/>
    <w:p>
      <w:r>
        <w:drawing>
          <wp:inline distT="0" distB="0" distL="0" distR="0">
            <wp:extent cx="5274310" cy="27743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grayscl/>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p>
    <w:p>
      <w:r>
        <w:drawing>
          <wp:inline distT="0" distB="0" distL="0" distR="0">
            <wp:extent cx="5157470" cy="5358765"/>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3">
                      <a:grayscl/>
                      <a:extLst>
                        <a:ext uri="{28A0092B-C50C-407E-A947-70E740481C1C}">
                          <a14:useLocalDpi xmlns:a14="http://schemas.microsoft.com/office/drawing/2010/main" val="0"/>
                        </a:ext>
                      </a:extLst>
                    </a:blip>
                    <a:srcRect/>
                    <a:stretch>
                      <a:fillRect/>
                    </a:stretch>
                  </pic:blipFill>
                  <pic:spPr>
                    <a:xfrm>
                      <a:off x="0" y="0"/>
                      <a:ext cx="5157470" cy="5358765"/>
                    </a:xfrm>
                    <a:prstGeom prst="rect">
                      <a:avLst/>
                    </a:prstGeom>
                  </pic:spPr>
                </pic:pic>
              </a:graphicData>
            </a:graphic>
          </wp:inline>
        </w:drawing>
      </w:r>
    </w:p>
    <w:p/>
    <w:p/>
    <w:p/>
    <w:p/>
    <w:p/>
    <w:p/>
    <w:p/>
    <w:p/>
    <w:p/>
    <w:p/>
    <w:p/>
    <w:p/>
    <w:p/>
    <w:p/>
    <w:p>
      <w:pPr>
        <w:pStyle w:val="3"/>
      </w:pPr>
      <w:r>
        <w:rPr>
          <w:rFonts w:hint="eastAsia"/>
        </w:rPr>
        <w:t>一、恐怖主义和持续冲突</w:t>
      </w:r>
    </w:p>
    <w:p>
      <w:r>
        <w:rPr>
          <w:rFonts w:hint="eastAsia"/>
        </w:rPr>
        <w:t xml:space="preserve">    致死人数最多的恐怖组织同样也参与过战争和军事冲突，因此，恐怖组织</w:t>
      </w:r>
      <w:ins w:id="1440" w:author="周虹宇" w:date="2018-09-09T15:49:00Z">
        <w:r>
          <w:rPr>
            <w:rFonts w:hint="eastAsia"/>
          </w:rPr>
          <w:t>实际上</w:t>
        </w:r>
      </w:ins>
      <w:r>
        <w:rPr>
          <w:rFonts w:hint="eastAsia"/>
        </w:rPr>
        <w:t>造成的死亡人数</w:t>
      </w:r>
      <w:del w:id="1441" w:author="周虹宇" w:date="2018-09-09T15:49:00Z">
        <w:r>
          <w:rPr>
            <w:rFonts w:hint="eastAsia"/>
          </w:rPr>
          <w:delText>实际上</w:delText>
        </w:r>
      </w:del>
      <w:r>
        <w:rPr>
          <w:rFonts w:hint="eastAsia"/>
        </w:rPr>
        <w:t>要比</w:t>
      </w:r>
      <w:del w:id="1442" w:author="周虹宇" w:date="2018-09-09T15:49:00Z">
        <w:r>
          <w:rPr>
            <w:rFonts w:hint="eastAsia"/>
          </w:rPr>
          <w:delText>其</w:delText>
        </w:r>
      </w:del>
      <w:r>
        <w:rPr>
          <w:rFonts w:hint="eastAsia"/>
        </w:rPr>
        <w:t>恐怖袭击致死人数</w:t>
      </w:r>
      <w:del w:id="1443" w:author="周虹宇" w:date="2018-09-09T15:49:00Z">
        <w:r>
          <w:rPr>
            <w:rFonts w:hint="eastAsia"/>
          </w:rPr>
          <w:delText>要</w:delText>
        </w:r>
      </w:del>
      <w:r>
        <w:rPr>
          <w:rFonts w:hint="eastAsia"/>
        </w:rPr>
        <w:t>多得多。“伊斯兰国”、“博科圣地”、塔利班、“基地”组织都参与过与政府或非政府组织间的冲突斗争。</w:t>
      </w:r>
    </w:p>
    <w:p/>
    <w:p>
      <w:r>
        <w:rPr>
          <w:rFonts w:hint="eastAsia"/>
        </w:rPr>
        <w:t xml:space="preserve">    2014年，“伊斯兰国”和政府间暴力冲突致死15000人，而到了2015年，27000余政府人员在与“伊斯兰国”的冲突中遇害，</w:t>
      </w:r>
      <w:del w:id="1444" w:author="周虹宇" w:date="2018-09-09T15:52:00Z">
        <w:r>
          <w:rPr>
            <w:rFonts w:hint="eastAsia"/>
          </w:rPr>
          <w:delText>上升</w:delText>
        </w:r>
      </w:del>
      <w:ins w:id="1445" w:author="周虹宇" w:date="2018-09-09T15:52:00Z">
        <w:r>
          <w:rPr>
            <w:rFonts w:hint="eastAsia"/>
          </w:rPr>
          <w:t>人数增长了</w:t>
        </w:r>
      </w:ins>
      <w:r>
        <w:rPr>
          <w:rFonts w:hint="eastAsia"/>
        </w:rPr>
        <w:t>78%。这些与“伊斯兰国”发生冲突的包括伊拉克政府、也门政府、阿萨德政权。“伊斯兰国”同样也与</w:t>
      </w:r>
      <w:ins w:id="1446" w:author="周虹宇" w:date="2018-09-09T15:53:00Z">
        <w:r>
          <w:rPr>
            <w:rFonts w:hint="eastAsia"/>
          </w:rPr>
          <w:t>非恐怖主义的</w:t>
        </w:r>
      </w:ins>
      <w:r>
        <w:rPr>
          <w:rFonts w:hint="eastAsia"/>
        </w:rPr>
        <w:t>非政府</w:t>
      </w:r>
      <w:del w:id="1447" w:author="周虹宇" w:date="2018-09-09T15:53:00Z">
        <w:r>
          <w:rPr>
            <w:rFonts w:hint="eastAsia"/>
          </w:rPr>
          <w:delText>非恐怖</w:delText>
        </w:r>
      </w:del>
      <w:r>
        <w:rPr>
          <w:rFonts w:hint="eastAsia"/>
        </w:rPr>
        <w:t>组织发生冲突，这些冲突包括“伊斯兰国”对分布于阿富汗、黎巴嫩、也门的非政府组织发动的袭击。</w:t>
      </w:r>
    </w:p>
    <w:p/>
    <w:p>
      <w:r>
        <w:rPr>
          <w:rFonts w:hint="eastAsia"/>
        </w:rPr>
        <w:t xml:space="preserve">    自2014年国际军队</w:t>
      </w:r>
      <w:del w:id="1448" w:author="周虹宇" w:date="2018-09-09T15:53:00Z">
        <w:r>
          <w:rPr>
            <w:rFonts w:hint="eastAsia"/>
          </w:rPr>
          <w:delText>的</w:delText>
        </w:r>
      </w:del>
      <w:r>
        <w:rPr>
          <w:rFonts w:hint="eastAsia"/>
        </w:rPr>
        <w:t>撤兵</w:t>
      </w:r>
      <w:ins w:id="1449" w:author="周虹宇" w:date="2018-09-09T15:53:00Z">
        <w:r>
          <w:rPr>
            <w:rFonts w:hint="eastAsia"/>
          </w:rPr>
          <w:t>后</w:t>
        </w:r>
      </w:ins>
      <w:r>
        <w:rPr>
          <w:rFonts w:hint="eastAsia"/>
        </w:rPr>
        <w:t>，阿富汗暴力冲突持续上升。塔利班势力壮大，</w:t>
      </w:r>
      <w:r>
        <w:t>2015</w:t>
      </w:r>
      <w:r>
        <w:rPr>
          <w:rFonts w:hint="eastAsia"/>
        </w:rPr>
        <w:t>年，塔利班发动的恐怖袭击增加，致死人数增长</w:t>
      </w:r>
      <w:ins w:id="1450" w:author="周虹宇" w:date="2018-09-09T15:54:00Z">
        <w:r>
          <w:rPr>
            <w:rFonts w:hint="eastAsia"/>
          </w:rPr>
          <w:t>了</w:t>
        </w:r>
      </w:ins>
      <w:r>
        <w:rPr>
          <w:rFonts w:hint="eastAsia"/>
        </w:rPr>
        <w:t>29%。2014-2015年，与塔利班的战争冲突造成的死亡人数增加</w:t>
      </w:r>
      <w:ins w:id="1451" w:author="周虹宇" w:date="2018-09-09T15:54:00Z">
        <w:r>
          <w:rPr>
            <w:rFonts w:hint="eastAsia"/>
          </w:rPr>
          <w:t>了</w:t>
        </w:r>
      </w:ins>
      <w:r>
        <w:rPr>
          <w:rFonts w:hint="eastAsia"/>
        </w:rPr>
        <w:t>34%。2015年，塔利班迅速攻占阿富汗北部的昆都士市，这也是昆都士市自2001撤走军事力量后第一次被塔利班</w:t>
      </w:r>
      <w:del w:id="1452" w:author="周虹宇" w:date="2018-09-09T15:54:00Z">
        <w:r>
          <w:rPr>
            <w:rFonts w:hint="eastAsia"/>
          </w:rPr>
          <w:delText>俘获</w:delText>
        </w:r>
      </w:del>
      <w:ins w:id="1453" w:author="周虹宇" w:date="2018-09-09T15:54:00Z">
        <w:r>
          <w:rPr>
            <w:rFonts w:hint="eastAsia"/>
          </w:rPr>
          <w:t>占领</w:t>
        </w:r>
      </w:ins>
      <w:r>
        <w:rPr>
          <w:rFonts w:hint="eastAsia"/>
        </w:rPr>
        <w:t>。在笔者写作的</w:t>
      </w:r>
      <w:del w:id="1454" w:author="周虹宇" w:date="2018-09-09T15:54:00Z">
        <w:r>
          <w:rPr>
            <w:rFonts w:hint="eastAsia"/>
          </w:rPr>
          <w:delText>同</w:delText>
        </w:r>
      </w:del>
      <w:r>
        <w:rPr>
          <w:rFonts w:hint="eastAsia"/>
        </w:rPr>
        <w:t>时，阿富汗政府已夺回昆都士市，但城内城外，塔利班和阿富汗政府之间</w:t>
      </w:r>
      <w:ins w:id="1455" w:author="周虹宇" w:date="2018-09-09T15:54:00Z">
        <w:r>
          <w:rPr>
            <w:rFonts w:hint="eastAsia"/>
          </w:rPr>
          <w:t>的冲突</w:t>
        </w:r>
      </w:ins>
      <w:r>
        <w:rPr>
          <w:rFonts w:hint="eastAsia"/>
        </w:rPr>
        <w:t>还是</w:t>
      </w:r>
      <w:del w:id="1456" w:author="周虹宇" w:date="2018-09-09T15:54:00Z">
        <w:r>
          <w:rPr>
            <w:rFonts w:hint="eastAsia"/>
          </w:rPr>
          <w:delText>冲突</w:delText>
        </w:r>
      </w:del>
      <w:r>
        <w:rPr>
          <w:rFonts w:hint="eastAsia"/>
        </w:rPr>
        <w:t>不断。</w:t>
      </w:r>
    </w:p>
    <w:p/>
    <w:p>
      <w:r>
        <w:rPr>
          <w:rFonts w:hint="eastAsia"/>
        </w:rPr>
        <w:t xml:space="preserve">    “博科圣地”与多国联合特遣部队（由贝宁、喀麦隆、乍得、尼日尔、尼日利亚各国战士组成，是一个西非联合军队）发生武装冲突。2015年，“博科圣地”和多国联合特遣部队间</w:t>
      </w:r>
      <w:ins w:id="1457" w:author="周虹宇" w:date="2018-09-09T15:55:00Z">
        <w:r>
          <w:rPr>
            <w:rFonts w:hint="eastAsia"/>
          </w:rPr>
          <w:t>的</w:t>
        </w:r>
      </w:ins>
      <w:r>
        <w:rPr>
          <w:rFonts w:hint="eastAsia"/>
        </w:rPr>
        <w:t>冲突致死3000余人，相比2014年下降</w:t>
      </w:r>
      <w:ins w:id="1458" w:author="周虹宇" w:date="2018-09-09T15:55:00Z">
        <w:r>
          <w:rPr>
            <w:rFonts w:hint="eastAsia"/>
          </w:rPr>
          <w:t>了</w:t>
        </w:r>
      </w:ins>
      <w:r>
        <w:rPr>
          <w:rFonts w:hint="eastAsia"/>
        </w:rPr>
        <w:t>33%，这也预示着由于尼日利亚军队的不断壮大，“博科圣地”也</w:t>
      </w:r>
      <w:ins w:id="1459" w:author="周虹宇" w:date="2018-09-09T15:56:00Z">
        <w:r>
          <w:rPr>
            <w:rFonts w:hint="eastAsia"/>
          </w:rPr>
          <w:t>处于</w:t>
        </w:r>
      </w:ins>
      <w:del w:id="1460" w:author="周虹宇" w:date="2018-09-09T15:56:00Z">
        <w:r>
          <w:rPr>
            <w:rFonts w:hint="eastAsia"/>
          </w:rPr>
          <w:delText>开始</w:delText>
        </w:r>
      </w:del>
      <w:del w:id="1461" w:author="周虹宇" w:date="2018-09-09T15:55:00Z">
        <w:r>
          <w:rPr>
            <w:rFonts w:hint="eastAsia"/>
          </w:rPr>
          <w:delText>夕阳西下</w:delText>
        </w:r>
      </w:del>
      <w:ins w:id="1462" w:author="周虹宇" w:date="2018-09-09T15:55:00Z">
        <w:r>
          <w:rPr>
            <w:rFonts w:hint="eastAsia"/>
          </w:rPr>
          <w:t>日薄西山</w:t>
        </w:r>
      </w:ins>
      <w:ins w:id="1463" w:author="周虹宇" w:date="2018-09-09T15:56:00Z">
        <w:r>
          <w:rPr>
            <w:rFonts w:hint="eastAsia"/>
          </w:rPr>
          <w:t>的境地</w:t>
        </w:r>
      </w:ins>
      <w:r>
        <w:rPr>
          <w:rFonts w:hint="eastAsia"/>
        </w:rPr>
        <w:t>。在受恐怖袭击影响的各个地区，人口迁徙和</w:t>
      </w:r>
      <w:del w:id="1464" w:author="周虹宇" w:date="2018-09-09T15:55:00Z">
        <w:r>
          <w:rPr>
            <w:rFonts w:hint="eastAsia"/>
          </w:rPr>
          <w:delText>不易捉摸</w:delText>
        </w:r>
      </w:del>
      <w:ins w:id="1465" w:author="周虹宇" w:date="2018-09-09T15:56:00Z">
        <w:r>
          <w:rPr>
            <w:rFonts w:hint="eastAsia"/>
          </w:rPr>
          <w:t>变化无常</w:t>
        </w:r>
      </w:ins>
      <w:r>
        <w:rPr>
          <w:rFonts w:hint="eastAsia"/>
        </w:rPr>
        <w:t>的雨季都会带来严重的食物短缺。联合国人道主义事务协调办公室估计，喀麦隆、乍得、尼日尔、尼日利亚共超过4400万人口面料食物短缺问题，其中6500人已身陷饥荒。</w:t>
      </w:r>
    </w:p>
    <w:p/>
    <w:p>
      <w:r>
        <w:rPr>
          <w:rFonts w:hint="eastAsia"/>
        </w:rPr>
        <w:t xml:space="preserve">    2015年，“基地”组织在叙利亚、巴基斯坦、孟加拉国发动恐怖袭击。叙利亚胜利战线与真主党、</w:t>
      </w:r>
      <w:ins w:id="1466" w:author="周虹宇" w:date="2018-09-09T15:57:00Z">
        <w:r>
          <w:rPr>
            <w:rFonts w:hint="eastAsia"/>
          </w:rPr>
          <w:t>哈兹玛（音译自</w:t>
        </w:r>
      </w:ins>
      <w:r>
        <w:t>Hazzm</w:t>
      </w:r>
      <w:ins w:id="1467" w:author="周虹宇" w:date="2018-09-09T15:57:00Z">
        <w:r>
          <w:rPr>
            <w:rFonts w:hint="eastAsia"/>
          </w:rPr>
          <w:t>）</w:t>
        </w:r>
      </w:ins>
      <w:r>
        <w:rPr>
          <w:rFonts w:hint="eastAsia"/>
        </w:rPr>
        <w:t>运动、“伊斯兰国”都一直有武装冲突；阿拉伯半岛“基地”组织曾与也门政府</w:t>
      </w:r>
      <w:del w:id="1468" w:author="周虹宇" w:date="2018-09-09T15:59:00Z">
        <w:r>
          <w:rPr>
            <w:rFonts w:hint="eastAsia"/>
          </w:rPr>
          <w:delText>以</w:delText>
        </w:r>
      </w:del>
      <w:r>
        <w:rPr>
          <w:rFonts w:hint="eastAsia"/>
        </w:rPr>
        <w:t>及其他参与也门内战的</w:t>
      </w:r>
      <w:del w:id="1469" w:author="周虹宇" w:date="2018-09-09T15:58:00Z">
        <w:r>
          <w:rPr>
            <w:rFonts w:hint="eastAsia"/>
          </w:rPr>
          <w:delText>战士</w:delText>
        </w:r>
      </w:del>
      <w:ins w:id="1470" w:author="周虹宇" w:date="2018-09-09T15:58:00Z">
        <w:r>
          <w:rPr>
            <w:rFonts w:hint="eastAsia"/>
          </w:rPr>
          <w:t>力量</w:t>
        </w:r>
      </w:ins>
      <w:del w:id="1471" w:author="周虹宇" w:date="2018-09-09T15:59:00Z">
        <w:r>
          <w:rPr>
            <w:rFonts w:hint="eastAsia"/>
          </w:rPr>
          <w:delText>间</w:delText>
        </w:r>
      </w:del>
      <w:del w:id="1472" w:author="周虹宇" w:date="2018-09-09T15:58:00Z">
        <w:r>
          <w:rPr>
            <w:rFonts w:hint="eastAsia"/>
          </w:rPr>
          <w:delText>也一直有</w:delText>
        </w:r>
      </w:del>
      <w:ins w:id="1473" w:author="周虹宇" w:date="2018-09-09T15:58:00Z">
        <w:r>
          <w:rPr>
            <w:rFonts w:hint="eastAsia"/>
          </w:rPr>
          <w:t>产生</w:t>
        </w:r>
      </w:ins>
      <w:r>
        <w:rPr>
          <w:rFonts w:hint="eastAsia"/>
        </w:rPr>
        <w:t>武装冲突；自2013年，“伊斯兰国”马格里布“基地”组织一直与马里政府及联合国使团发生冲突。</w:t>
      </w:r>
    </w:p>
    <w:p/>
    <w:p>
      <w:r>
        <w:rPr>
          <w:rFonts w:hint="eastAsia"/>
        </w:rPr>
        <w:t xml:space="preserve">    </w:t>
      </w:r>
      <w:del w:id="1474" w:author="周虹宇" w:date="2018-09-09T16:00:00Z">
        <w:r>
          <w:rPr>
            <w:rFonts w:hint="eastAsia"/>
          </w:rPr>
          <w:delText>由</w:delText>
        </w:r>
      </w:del>
      <w:r>
        <w:rPr>
          <w:rFonts w:hint="eastAsia"/>
        </w:rPr>
        <w:t>恐怖主义</w:t>
      </w:r>
      <w:del w:id="1475" w:author="周虹宇" w:date="2018-09-09T16:01:00Z">
        <w:r>
          <w:rPr>
            <w:rFonts w:hint="eastAsia"/>
          </w:rPr>
          <w:delText>研究和</w:delText>
        </w:r>
      </w:del>
      <w:ins w:id="1476" w:author="周虹宇" w:date="2018-09-09T16:01:00Z">
        <w:r>
          <w:rPr>
            <w:rFonts w:hint="eastAsia"/>
          </w:rPr>
          <w:t>及其</w:t>
        </w:r>
      </w:ins>
      <w:del w:id="1477" w:author="周虹宇" w:date="2018-09-09T16:01:00Z">
        <w:r>
          <w:rPr>
            <w:rFonts w:hint="eastAsia"/>
          </w:rPr>
          <w:delText>恐怖主义</w:delText>
        </w:r>
      </w:del>
      <w:r>
        <w:rPr>
          <w:rFonts w:hint="eastAsia"/>
        </w:rPr>
        <w:t>应对</w:t>
      </w:r>
      <w:ins w:id="1478" w:author="周虹宇" w:date="2018-09-09T16:01:00Z">
        <w:r>
          <w:rPr>
            <w:rFonts w:hint="eastAsia"/>
          </w:rPr>
          <w:t>研究中</w:t>
        </w:r>
      </w:ins>
      <w:r>
        <w:rPr>
          <w:rFonts w:hint="eastAsia"/>
        </w:rPr>
        <w:t>（</w:t>
      </w:r>
      <w:ins w:id="1479" w:author="周虹宇" w:date="2018-09-09T16:09:00Z">
        <w:r>
          <w:rPr>
            <w:rFonts w:hint="eastAsia"/>
          </w:rPr>
          <w:t>Study of Terrorism and Responses to Terrorism，</w:t>
        </w:r>
      </w:ins>
      <w:r>
        <w:t>START</w:t>
      </w:r>
      <w:del w:id="1480" w:author="周虹宇" w:date="2018-09-09T16:01:00Z">
        <w:r>
          <w:rPr/>
          <w:delText>)</w:delText>
        </w:r>
      </w:del>
      <w:ins w:id="1481" w:author="周虹宇" w:date="2018-09-09T16:01:00Z">
        <w:r>
          <w:rPr>
            <w:rFonts w:hint="eastAsia"/>
          </w:rPr>
          <w:t>）</w:t>
        </w:r>
      </w:ins>
      <w:del w:id="1482" w:author="周虹宇" w:date="2018-09-09T16:01:00Z">
        <w:r>
          <w:rPr>
            <w:rFonts w:hint="eastAsia"/>
          </w:rPr>
          <w:delText>制作</w:delText>
        </w:r>
      </w:del>
      <w:r>
        <w:rPr>
          <w:rFonts w:hint="eastAsia"/>
        </w:rPr>
        <w:t>的全球恐怖主义数据库</w:t>
      </w:r>
      <w:r>
        <w:t>(GTD)</w:t>
      </w:r>
      <w:r>
        <w:rPr>
          <w:rFonts w:hint="eastAsia"/>
        </w:rPr>
        <w:t>将恐怖袭击界定为</w:t>
      </w:r>
      <w:del w:id="1483" w:author="周虹宇" w:date="2018-09-09T16:03:00Z">
        <w:r>
          <w:rPr>
            <w:rFonts w:hint="eastAsia"/>
          </w:rPr>
          <w:delText>违反战争</w:delText>
        </w:r>
      </w:del>
      <w:r>
        <w:rPr>
          <w:rFonts w:hint="eastAsia"/>
        </w:rPr>
        <w:t>合法</w:t>
      </w:r>
      <w:ins w:id="1484" w:author="周虹宇" w:date="2018-09-09T16:03:00Z">
        <w:r>
          <w:rPr>
            <w:rFonts w:hint="eastAsia"/>
          </w:rPr>
          <w:t>战争</w:t>
        </w:r>
      </w:ins>
      <w:ins w:id="1485" w:author="周虹宇" w:date="2018-09-09T16:14:00Z">
        <w:r>
          <w:rPr>
            <w:rFonts w:hint="eastAsia"/>
          </w:rPr>
          <w:t>行动</w:t>
        </w:r>
      </w:ins>
      <w:r>
        <w:rPr>
          <w:rFonts w:hint="eastAsia"/>
        </w:rPr>
        <w:t>范围</w:t>
      </w:r>
      <w:ins w:id="1486" w:author="周虹宇" w:date="2018-09-09T16:03:00Z">
        <w:r>
          <w:rPr>
            <w:rFonts w:hint="eastAsia"/>
          </w:rPr>
          <w:t>外</w:t>
        </w:r>
      </w:ins>
      <w:del w:id="1487" w:author="周虹宇" w:date="2018-09-09T16:03:00Z">
        <w:r>
          <w:rPr>
            <w:rFonts w:hint="eastAsia"/>
          </w:rPr>
          <w:delText>外</w:delText>
        </w:r>
      </w:del>
      <w:r>
        <w:rPr>
          <w:rFonts w:hint="eastAsia"/>
        </w:rPr>
        <w:t>的一种活动。换言之，只</w:t>
      </w:r>
      <w:del w:id="1488" w:author="周虹宇" w:date="2018-09-09T16:05:00Z">
        <w:r>
          <w:rPr>
            <w:rFonts w:hint="eastAsia"/>
          </w:rPr>
          <w:delText>是由非国家战士</w:delText>
        </w:r>
      </w:del>
      <w:ins w:id="1489" w:author="周虹宇" w:date="2018-09-09T16:05:00Z">
        <w:r>
          <w:rPr>
            <w:rFonts w:hint="eastAsia"/>
          </w:rPr>
          <w:t>有非国家行为体</w:t>
        </w:r>
      </w:ins>
      <w:r>
        <w:rPr>
          <w:rFonts w:hint="eastAsia"/>
        </w:rPr>
        <w:t>，违背</w:t>
      </w:r>
      <w:ins w:id="1490" w:author="周虹宇" w:date="2018-09-09T16:05:00Z">
        <w:r>
          <w:rPr>
            <w:rFonts w:hint="eastAsia"/>
          </w:rPr>
          <w:t>国际人道主义法律</w:t>
        </w:r>
      </w:ins>
      <w:ins w:id="1491" w:author="周虹宇" w:date="2018-09-09T16:06:00Z">
        <w:r>
          <w:rPr>
            <w:rFonts w:hint="eastAsia"/>
          </w:rPr>
          <w:t>的行为</w:t>
        </w:r>
      </w:ins>
      <w:ins w:id="1492" w:author="周虹宇" w:date="2018-09-09T16:07:00Z">
        <w:r>
          <w:rPr>
            <w:rFonts w:hint="eastAsia"/>
          </w:rPr>
          <w:t>才能被定义为恐怖主义</w:t>
        </w:r>
      </w:ins>
      <w:del w:id="1493" w:author="周虹宇" w:date="2018-09-09T16:05:00Z">
        <w:r>
          <w:rPr>
            <w:rFonts w:hint="eastAsia"/>
          </w:rPr>
          <w:delText>国家人道法</w:delText>
        </w:r>
      </w:del>
      <w:r>
        <w:rPr>
          <w:rFonts w:hint="eastAsia"/>
        </w:rPr>
        <w:t>，</w:t>
      </w:r>
      <w:ins w:id="1494" w:author="周虹宇" w:date="2018-09-09T16:07:00Z">
        <w:r>
          <w:rPr>
            <w:rFonts w:hint="eastAsia"/>
          </w:rPr>
          <w:t>比如</w:t>
        </w:r>
      </w:ins>
      <w:r>
        <w:rPr>
          <w:rFonts w:hint="eastAsia"/>
        </w:rPr>
        <w:t>蓄意袭击平民等群体的行为</w:t>
      </w:r>
      <w:del w:id="1495" w:author="周虹宇" w:date="2018-09-09T16:07:00Z">
        <w:r>
          <w:rPr>
            <w:rFonts w:hint="eastAsia"/>
          </w:rPr>
          <w:delText>才可冠恐怖主义以名之</w:delText>
        </w:r>
      </w:del>
      <w:r>
        <w:rPr>
          <w:rFonts w:hint="eastAsia"/>
        </w:rPr>
        <w:t>。政府</w:t>
      </w:r>
      <w:ins w:id="1496" w:author="周虹宇" w:date="2018-09-09T16:10:00Z">
        <w:r>
          <w:rPr>
            <w:rFonts w:hint="eastAsia"/>
          </w:rPr>
          <w:t>的</w:t>
        </w:r>
      </w:ins>
      <w:r>
        <w:rPr>
          <w:rFonts w:hint="eastAsia"/>
        </w:rPr>
        <w:t>活动没有</w:t>
      </w:r>
      <w:ins w:id="1497" w:author="周虹宇" w:date="2018-09-09T16:10:00Z">
        <w:r>
          <w:rPr>
            <w:rFonts w:hint="eastAsia"/>
          </w:rPr>
          <w:t>被</w:t>
        </w:r>
      </w:ins>
      <w:r>
        <w:rPr>
          <w:rFonts w:hint="eastAsia"/>
        </w:rPr>
        <w:t>纳入</w:t>
      </w:r>
      <w:r>
        <w:t>GTD</w:t>
      </w:r>
      <w:ins w:id="1498" w:author="周虹宇" w:date="2018-09-09T16:10:00Z">
        <w:r>
          <w:rPr>
            <w:rFonts w:hint="eastAsia"/>
          </w:rPr>
          <w:t>，</w:t>
        </w:r>
      </w:ins>
      <w:r>
        <w:rPr>
          <w:rFonts w:hint="eastAsia"/>
        </w:rPr>
        <w:t>因而也没有</w:t>
      </w:r>
      <w:ins w:id="1499" w:author="周虹宇" w:date="2018-09-09T16:10:00Z">
        <w:r>
          <w:rPr>
            <w:rFonts w:hint="eastAsia"/>
          </w:rPr>
          <w:t>被</w:t>
        </w:r>
      </w:ins>
      <w:r>
        <w:rPr>
          <w:rFonts w:hint="eastAsia"/>
        </w:rPr>
        <w:t>纳入</w:t>
      </w:r>
      <w:r>
        <w:t>GTI</w:t>
      </w:r>
      <w:r>
        <w:rPr>
          <w:rFonts w:hint="eastAsia"/>
        </w:rPr>
        <w:t>。</w:t>
      </w:r>
      <w:del w:id="1500" w:author="周虹宇" w:date="2018-09-09T16:12:00Z">
        <w:r>
          <w:rPr>
            <w:rFonts w:hint="eastAsia"/>
          </w:rPr>
          <w:delText>国际恐怖主义没有纳入</w:delText>
        </w:r>
      </w:del>
      <w:r>
        <w:t>GTI</w:t>
      </w:r>
      <w:r>
        <w:rPr>
          <w:rFonts w:hint="eastAsia"/>
        </w:rPr>
        <w:t>和</w:t>
      </w:r>
      <w:r>
        <w:t>START</w:t>
      </w:r>
      <w:ins w:id="1501" w:author="周虹宇" w:date="2018-09-09T16:12:00Z">
        <w:r>
          <w:rPr>
            <w:rFonts w:hint="eastAsia"/>
          </w:rPr>
          <w:t>不包括国家恐怖主义</w:t>
        </w:r>
      </w:ins>
      <w:r>
        <w:rPr>
          <w:rFonts w:hint="eastAsia"/>
        </w:rPr>
        <w:t>，</w:t>
      </w:r>
      <w:del w:id="1502" w:author="周虹宇" w:date="2018-09-09T16:13:00Z">
        <w:r>
          <w:rPr>
            <w:rFonts w:hint="eastAsia"/>
          </w:rPr>
          <w:delText>但</w:delText>
        </w:r>
      </w:del>
      <w:ins w:id="1503" w:author="周虹宇" w:date="2018-09-09T16:12:00Z">
        <w:r>
          <w:rPr>
            <w:rFonts w:hint="eastAsia"/>
          </w:rPr>
          <w:t>仅</w:t>
        </w:r>
      </w:ins>
      <w:ins w:id="1504" w:author="周虹宇" w:date="2018-09-09T16:13:00Z">
        <w:r>
          <w:rPr>
            <w:rFonts w:hint="eastAsia"/>
          </w:rPr>
          <w:t>记录</w:t>
        </w:r>
      </w:ins>
      <w:ins w:id="1505" w:author="周虹宇" w:date="2018-09-09T16:12:00Z">
        <w:r>
          <w:rPr>
            <w:rFonts w:hint="eastAsia"/>
          </w:rPr>
          <w:t>了</w:t>
        </w:r>
      </w:ins>
      <w:ins w:id="1506" w:author="周虹宇" w:date="2018-09-09T16:13:00Z">
        <w:r>
          <w:rPr>
            <w:rFonts w:hint="eastAsia"/>
          </w:rPr>
          <w:t>亚国家行为体的事故</w:t>
        </w:r>
      </w:ins>
      <w:del w:id="1507" w:author="周虹宇" w:date="2018-09-09T16:14:00Z">
        <w:r>
          <w:rPr>
            <w:rFonts w:hint="eastAsia"/>
          </w:rPr>
          <w:delText>非国家战士发动的恐怖袭击都已纳入其中</w:delText>
        </w:r>
      </w:del>
      <w:r>
        <w:rPr>
          <w:rFonts w:hint="eastAsia"/>
        </w:rPr>
        <w:t>。</w:t>
      </w:r>
    </w:p>
    <w:p/>
    <w:p>
      <w:r>
        <w:rPr>
          <w:rFonts w:hint="eastAsia"/>
        </w:rPr>
        <w:t xml:space="preserve">    乌普萨拉冲突数据库</w:t>
      </w:r>
      <w:r>
        <w:t>(UCDP)</w:t>
      </w:r>
      <w:r>
        <w:rPr>
          <w:rFonts w:hint="eastAsia"/>
        </w:rPr>
        <w:t>将与斗争相关的死亡</w:t>
      </w:r>
      <w:ins w:id="1508" w:author="周虹宇" w:date="2018-09-09T16:21:00Z">
        <w:r>
          <w:rPr>
            <w:rFonts w:hint="eastAsia"/>
          </w:rPr>
          <w:t>数</w:t>
        </w:r>
      </w:ins>
      <w:ins w:id="1509" w:author="周虹宇" w:date="2018-09-09T16:20:00Z">
        <w:r>
          <w:rPr>
            <w:rFonts w:hint="eastAsia"/>
          </w:rPr>
          <w:t>界定为与暴力冲突的战斗相关的死亡</w:t>
        </w:r>
      </w:ins>
      <w:ins w:id="1510" w:author="周虹宇" w:date="2018-09-09T16:21:00Z">
        <w:r>
          <w:rPr>
            <w:rFonts w:hint="eastAsia"/>
          </w:rPr>
          <w:t>数</w:t>
        </w:r>
      </w:ins>
      <w:del w:id="1511" w:author="周虹宇" w:date="2018-09-09T16:21:00Z">
        <w:r>
          <w:rPr>
            <w:rFonts w:hint="eastAsia"/>
          </w:rPr>
          <w:delText>中斗争界定为暴力冲突中的相互战斗</w:delText>
        </w:r>
      </w:del>
      <w:r>
        <w:rPr>
          <w:rFonts w:hint="eastAsia"/>
        </w:rPr>
        <w:t>。最为典型的斗争是各战方武装部队使用传统的策略进行战斗，包括战地厮杀和炸弹轰击。恐怖袭击的目标多为军队及军事设施，同时，在交火中，不分青红皂白的爆炸会带来巨大的损失，平民也在硝烟战火中失去生命。所有人员</w:t>
      </w:r>
      <w:ins w:id="1512" w:author="周虹宇" w:date="2018-09-09T16:22:00Z">
        <w:r>
          <w:rPr>
            <w:rFonts w:hint="eastAsia"/>
          </w:rPr>
          <w:t>，</w:t>
        </w:r>
      </w:ins>
      <w:del w:id="1513" w:author="周虹宇" w:date="2018-09-09T16:22:00Z">
        <w:r>
          <w:rPr>
            <w:rFonts w:hint="eastAsia"/>
          </w:rPr>
          <w:delText>死亡，</w:delText>
        </w:r>
      </w:del>
      <w:r>
        <w:rPr>
          <w:rFonts w:hint="eastAsia"/>
        </w:rPr>
        <w:t>军人</w:t>
      </w:r>
      <w:del w:id="1514" w:author="周虹宇" w:date="2018-09-09T16:22:00Z">
        <w:r>
          <w:rPr>
            <w:rFonts w:hint="eastAsia"/>
          </w:rPr>
          <w:delText>抑</w:delText>
        </w:r>
      </w:del>
      <w:r>
        <w:rPr>
          <w:rFonts w:hint="eastAsia"/>
        </w:rPr>
        <w:t>或平民</w:t>
      </w:r>
      <w:ins w:id="1515" w:author="周虹宇" w:date="2018-09-09T16:22:00Z">
        <w:r>
          <w:rPr>
            <w:rFonts w:hint="eastAsia"/>
          </w:rPr>
          <w:t>的死亡</w:t>
        </w:r>
      </w:ins>
      <w:r>
        <w:rPr>
          <w:rFonts w:hint="eastAsia"/>
        </w:rPr>
        <w:t>，在这种情况下都计为斗争相关的死亡。</w:t>
      </w:r>
    </w:p>
    <w:p/>
    <w:p/>
    <w:p/>
    <w:p>
      <w:pPr>
        <w:pStyle w:val="3"/>
      </w:pPr>
      <w:r>
        <w:rPr>
          <w:rFonts w:hint="eastAsia"/>
        </w:rPr>
        <w:t>二、致死人数最多的四个恐怖组织</w:t>
      </w:r>
    </w:p>
    <w:p>
      <w:pPr>
        <w:rPr>
          <w:b/>
          <w:color w:val="C00000"/>
          <w:sz w:val="28"/>
          <w:szCs w:val="28"/>
        </w:rPr>
      </w:pPr>
      <w:r>
        <w:rPr>
          <w:rFonts w:hint="eastAsia"/>
          <w:b/>
          <w:color w:val="C00000"/>
          <w:sz w:val="28"/>
          <w:szCs w:val="28"/>
        </w:rPr>
        <w:t>“伊斯兰国”</w:t>
      </w:r>
    </w:p>
    <w:p>
      <w:r>
        <w:rPr>
          <w:rFonts w:hint="eastAsia"/>
        </w:rPr>
        <w:t>组织名称：伊拉克和黎凡特伊斯兰国家</w:t>
      </w:r>
    </w:p>
    <w:p>
      <w:r>
        <w:rPr>
          <w:rFonts w:hint="eastAsia"/>
        </w:rPr>
        <w:t>恐怖袭击数：953</w:t>
      </w:r>
    </w:p>
    <w:p>
      <w:r>
        <w:rPr>
          <w:rFonts w:hint="eastAsia"/>
        </w:rPr>
        <w:t>致死人数：6141</w:t>
      </w:r>
    </w:p>
    <w:p>
      <w:r>
        <w:rPr>
          <w:rFonts w:hint="eastAsia"/>
        </w:rPr>
        <w:t>致伤人数：6208</w:t>
      </w:r>
    </w:p>
    <w:p>
      <w:r>
        <w:rPr>
          <w:rFonts w:hint="eastAsia"/>
        </w:rPr>
        <w:t>袭击国家：巴林、法国、伊拉克、黎巴嫩、沙特阿拉伯、索马里、叙利亚、突尼斯、土耳其、巴勒斯坦。</w:t>
      </w:r>
    </w:p>
    <w:p/>
    <w:p>
      <w:r>
        <w:rPr>
          <w:rFonts w:hint="eastAsia"/>
        </w:rPr>
        <w:t xml:space="preserve">    “伊斯兰国”是一个把基地建立在叙利亚和伊拉克的恐怖组织。“伊斯兰国”原型为“基地”组织，后分离出来，在叙利亚内战时期混入叙利亚。2014年2月，“基地”组织领导人宣布“伊斯兰国”违背“基地”组织不要杀害过多平民的指令，从此，“基地”组织正式和“伊斯兰国”脱离关系。就像其他原教旨主义圣战组织，“伊斯兰国”试图占领一片领土，建立自己的一方政权。“伊斯兰国”在伊拉克和叙利亚分别控制着大片领土。“伊斯兰国”还意图控制黎凡特地区，包括以色列、伊拉克、约旦、黎巴嫩、叙利亚。“伊斯兰国”公然反对阿拉维派</w:t>
      </w:r>
      <w:ins w:id="1516" w:author="周虹宇" w:date="2018-09-09T16:26:00Z">
        <w:r>
          <w:rPr>
            <w:rFonts w:hint="eastAsia"/>
          </w:rPr>
          <w:t>的</w:t>
        </w:r>
      </w:ins>
      <w:r>
        <w:rPr>
          <w:rFonts w:hint="eastAsia"/>
        </w:rPr>
        <w:t>阿萨德政权、海尔德阿巴迪</w:t>
      </w:r>
      <w:ins w:id="1517" w:author="周虹宇" w:date="2018-09-09T16:26:00Z">
        <w:r>
          <w:rPr>
            <w:rFonts w:hint="eastAsia"/>
          </w:rPr>
          <w:t>的</w:t>
        </w:r>
      </w:ins>
      <w:r>
        <w:rPr>
          <w:rFonts w:hint="eastAsia"/>
        </w:rPr>
        <w:t>什叶派伊拉克政府。“伊斯兰国”还宣称要与什叶派穆斯林、基督徒、以及分布于伊拉克和叙利亚的民族宗教组织雅兹迪教展开圣战。</w:t>
      </w:r>
    </w:p>
    <w:p/>
    <w:p>
      <w:r>
        <w:rPr>
          <w:rFonts w:hint="eastAsia"/>
        </w:rPr>
        <w:t xml:space="preserve">    “伊斯兰国”由阿布·巴克达·巴格达迪领导，据称是哈里发</w:t>
      </w:r>
      <w:ins w:id="1518" w:author="周虹宇" w:date="2018-09-09T16:27:00Z">
        <w:r>
          <w:rPr>
            <w:rFonts w:hint="eastAsia"/>
          </w:rPr>
          <w:t>或者是</w:t>
        </w:r>
      </w:ins>
      <w:ins w:id="1519" w:author="周虹宇" w:date="2018-09-09T16:28:00Z">
        <w:r>
          <w:rPr>
            <w:rFonts w:hint="eastAsia"/>
          </w:rPr>
          <w:t>其</w:t>
        </w:r>
      </w:ins>
      <w:del w:id="1520" w:author="周虹宇" w:date="2018-09-09T16:27:00Z">
        <w:r>
          <w:rPr>
            <w:rFonts w:hint="eastAsia"/>
          </w:rPr>
          <w:delText>或</w:delText>
        </w:r>
      </w:del>
      <w:r>
        <w:rPr>
          <w:rFonts w:hint="eastAsia"/>
        </w:rPr>
        <w:t>政治</w:t>
      </w:r>
      <w:ins w:id="1521" w:author="周虹宇" w:date="2018-09-09T16:27:00Z">
        <w:r>
          <w:rPr>
            <w:rFonts w:hint="eastAsia"/>
          </w:rPr>
          <w:t>上的</w:t>
        </w:r>
      </w:ins>
      <w:r>
        <w:rPr>
          <w:rFonts w:hint="eastAsia"/>
        </w:rPr>
        <w:t>继承者。随着萨达姆·侯赛因统治下的前伊拉克军队成员纷纷加入“伊斯兰国”，“伊斯兰国”的军事实力也逐渐称霸一方。</w:t>
      </w:r>
    </w:p>
    <w:p/>
    <w:p>
      <w:r>
        <w:rPr>
          <w:rFonts w:hint="eastAsia"/>
        </w:rPr>
        <w:t xml:space="preserve">    2015年，“伊斯兰国”发动的恐怖袭击致死人数稍有提升，该年共有6141人因之死亡，相比2014年增加</w:t>
      </w:r>
      <w:ins w:id="1522" w:author="周虹宇" w:date="2018-09-09T16:28:00Z">
        <w:r>
          <w:rPr>
            <w:rFonts w:hint="eastAsia"/>
          </w:rPr>
          <w:t>了</w:t>
        </w:r>
      </w:ins>
      <w:r>
        <w:rPr>
          <w:rFonts w:hint="eastAsia"/>
        </w:rPr>
        <w:t>1%。然而，在“伊斯兰国”恐怖袭击死亡人数增加的同时，其发动的恐怖袭击</w:t>
      </w:r>
      <w:ins w:id="1523" w:author="周虹宇" w:date="2018-09-09T16:29:00Z">
        <w:r>
          <w:rPr>
            <w:rFonts w:hint="eastAsia"/>
          </w:rPr>
          <w:t>数却</w:t>
        </w:r>
      </w:ins>
      <w:del w:id="1524" w:author="周虹宇" w:date="2018-09-09T16:29:00Z">
        <w:r>
          <w:rPr>
            <w:rFonts w:hint="eastAsia"/>
          </w:rPr>
          <w:delText>反而</w:delText>
        </w:r>
      </w:del>
      <w:r>
        <w:rPr>
          <w:rFonts w:hint="eastAsia"/>
        </w:rPr>
        <w:t>下降</w:t>
      </w:r>
      <w:ins w:id="1525" w:author="周虹宇" w:date="2018-09-09T16:29:00Z">
        <w:r>
          <w:rPr>
            <w:rFonts w:hint="eastAsia"/>
          </w:rPr>
          <w:t>了</w:t>
        </w:r>
      </w:ins>
      <w:r>
        <w:rPr>
          <w:rFonts w:hint="eastAsia"/>
        </w:rPr>
        <w:t>11%。</w:t>
      </w:r>
      <w:del w:id="1526" w:author="周虹宇" w:date="2018-09-09T16:29:00Z">
        <w:r>
          <w:rPr>
            <w:rFonts w:hint="eastAsia"/>
          </w:rPr>
          <w:delText>因此</w:delText>
        </w:r>
      </w:del>
      <w:ins w:id="1527" w:author="周虹宇" w:date="2018-09-09T16:29:00Z">
        <w:r>
          <w:rPr>
            <w:rFonts w:hint="eastAsia"/>
          </w:rPr>
          <w:t>也表明</w:t>
        </w:r>
      </w:ins>
      <w:r>
        <w:rPr>
          <w:rFonts w:hint="eastAsia"/>
        </w:rPr>
        <w:t>，“伊斯兰国”恐怖袭击杀伤力增强。2014年，“伊斯兰国”平均每次恐怖袭击致死5.7人，到2015年，“伊斯兰国”平均每次恐怖袭击致死6.4人。</w:t>
      </w:r>
    </w:p>
    <w:p/>
    <w:p>
      <w:r>
        <w:rPr>
          <w:rFonts w:hint="eastAsia"/>
        </w:rPr>
        <w:t xml:space="preserve">    在“伊斯兰国”恐怖袭击杀伤力增强的同时，“伊斯兰国”袭击的国家数量也有所上升。2015年，“伊斯兰国”共在11个国家发动恐怖袭击，相比2014年的6个有所上升。2015年，“伊斯兰国”共在252个城市发动恐怖袭击。</w:t>
      </w:r>
    </w:p>
    <w:p/>
    <w:p>
      <w:r>
        <w:rPr>
          <w:rFonts w:hint="eastAsia"/>
        </w:rPr>
        <w:t xml:space="preserve">    2015年，宣称附属于“伊斯兰国”的恐怖组织有所增加。2014年，“伊斯兰国”各附属组织活跃</w:t>
      </w:r>
      <w:del w:id="1528" w:author="周虹宇" w:date="2018-09-09T16:31:00Z">
        <w:r>
          <w:rPr>
            <w:rFonts w:hint="eastAsia"/>
          </w:rPr>
          <w:delText>于</w:delText>
        </w:r>
      </w:del>
      <w:ins w:id="1529" w:author="周虹宇" w:date="2018-09-09T16:31:00Z">
        <w:r>
          <w:rPr>
            <w:rFonts w:hint="eastAsia"/>
          </w:rPr>
          <w:t>在</w:t>
        </w:r>
      </w:ins>
      <w:r>
        <w:rPr>
          <w:rFonts w:hint="eastAsia"/>
        </w:rPr>
        <w:t>13个国家。到2015年，“伊斯兰国”各附属组织活跃的国家上升到至少28个。同时</w:t>
      </w:r>
      <w:del w:id="1530" w:author="周虹宇" w:date="2018-09-09T16:31:00Z">
        <w:r>
          <w:rPr>
            <w:rFonts w:hint="eastAsia"/>
          </w:rPr>
          <w:delText>，</w:delText>
        </w:r>
      </w:del>
      <w:ins w:id="1531" w:author="周虹宇" w:date="2018-09-09T16:31:00Z">
        <w:r>
          <w:rPr>
            <w:rFonts w:hint="eastAsia"/>
          </w:rPr>
          <w:t>也存在着</w:t>
        </w:r>
      </w:ins>
      <w:r>
        <w:rPr>
          <w:rFonts w:hint="eastAsia"/>
        </w:rPr>
        <w:t>个人发动</w:t>
      </w:r>
      <w:ins w:id="1532" w:author="周虹宇" w:date="2018-09-09T16:31:00Z">
        <w:r>
          <w:rPr>
            <w:rFonts w:hint="eastAsia"/>
          </w:rPr>
          <w:t>的</w:t>
        </w:r>
      </w:ins>
      <w:del w:id="1533" w:author="周虹宇" w:date="2018-09-09T16:31:00Z">
        <w:r>
          <w:rPr>
            <w:rFonts w:hint="eastAsia"/>
          </w:rPr>
          <w:delText>发动</w:delText>
        </w:r>
      </w:del>
      <w:r>
        <w:rPr>
          <w:rFonts w:hint="eastAsia"/>
        </w:rPr>
        <w:t>恐怖袭击</w:t>
      </w:r>
      <w:del w:id="1534" w:author="周虹宇" w:date="2018-09-09T16:31:00Z">
        <w:r>
          <w:rPr>
            <w:rFonts w:hint="eastAsia"/>
          </w:rPr>
          <w:delText>也存在</w:delText>
        </w:r>
      </w:del>
      <w:r>
        <w:rPr>
          <w:rFonts w:hint="eastAsia"/>
        </w:rPr>
        <w:t>，他们</w:t>
      </w:r>
      <w:del w:id="1535" w:author="周虹宇" w:date="2018-09-09T16:31:00Z">
        <w:r>
          <w:rPr>
            <w:rFonts w:hint="eastAsia"/>
          </w:rPr>
          <w:delText>要么</w:delText>
        </w:r>
      </w:del>
      <w:ins w:id="1536" w:author="周虹宇" w:date="2018-09-09T16:31:00Z">
        <w:r>
          <w:rPr>
            <w:rFonts w:hint="eastAsia"/>
          </w:rPr>
          <w:t>或</w:t>
        </w:r>
      </w:ins>
      <w:r>
        <w:rPr>
          <w:rFonts w:hint="eastAsia"/>
        </w:rPr>
        <w:t>由“伊斯兰国”间接授意，或是直接指挥。比如，2015年，</w:t>
      </w:r>
      <w:r>
        <w:t>OECD</w:t>
      </w:r>
      <w:r>
        <w:rPr>
          <w:rFonts w:hint="eastAsia"/>
        </w:rPr>
        <w:t>中至少11个成员国遭受了由“伊斯兰国”授意的恐怖袭击。</w:t>
      </w:r>
    </w:p>
    <w:p/>
    <w:p>
      <w:r>
        <w:rPr>
          <w:rFonts w:hint="eastAsia"/>
        </w:rPr>
        <w:t xml:space="preserve">    尽管</w:t>
      </w:r>
      <w:ins w:id="1537" w:author="周虹宇" w:date="2018-09-09T16:32:00Z">
        <w:r>
          <w:rPr>
            <w:rFonts w:hint="eastAsia"/>
          </w:rPr>
          <w:t>与</w:t>
        </w:r>
      </w:ins>
      <w:r>
        <w:rPr>
          <w:rFonts w:hint="eastAsia"/>
        </w:rPr>
        <w:t>“伊斯兰国”相关的恐怖袭击在地域上有所扩张，但其实大多数相关袭击都发生在伊拉克和叙利亚。2015年，“伊斯兰国”发动的恐怖袭击</w:t>
      </w:r>
      <w:ins w:id="1538" w:author="周虹宇" w:date="2018-09-09T16:32:00Z">
        <w:r>
          <w:rPr>
            <w:rFonts w:hint="eastAsia"/>
          </w:rPr>
          <w:t>有</w:t>
        </w:r>
      </w:ins>
      <w:r>
        <w:rPr>
          <w:rFonts w:hint="eastAsia"/>
        </w:rPr>
        <w:t>81%发生在伊拉克，15%</w:t>
      </w:r>
      <w:ins w:id="1539" w:author="周虹宇" w:date="2018-09-09T16:32:00Z">
        <w:r>
          <w:rPr>
            <w:rFonts w:hint="eastAsia"/>
          </w:rPr>
          <w:t>发生</w:t>
        </w:r>
      </w:ins>
      <w:r>
        <w:rPr>
          <w:rFonts w:hint="eastAsia"/>
        </w:rPr>
        <w:t>在叙利亚。伊拉克境内四</w:t>
      </w:r>
      <w:ins w:id="1540" w:author="周虹宇" w:date="2018-09-09T16:32:00Z">
        <w:r>
          <w:rPr>
            <w:rFonts w:hint="eastAsia"/>
          </w:rPr>
          <w:t>座城市</w:t>
        </w:r>
      </w:ins>
      <w:del w:id="1541" w:author="周虹宇" w:date="2018-09-09T16:32:00Z">
        <w:r>
          <w:rPr>
            <w:rFonts w:hint="eastAsia"/>
          </w:rPr>
          <w:delText>城--</w:delText>
        </w:r>
      </w:del>
      <w:ins w:id="1542" w:author="周虹宇" w:date="2018-09-09T16:32:00Z">
        <w:r>
          <w:rPr>
            <w:rFonts w:hint="eastAsia"/>
          </w:rPr>
          <w:t>——</w:t>
        </w:r>
      </w:ins>
      <w:r>
        <w:rPr>
          <w:rFonts w:hint="eastAsia"/>
        </w:rPr>
        <w:t>巴格达、拉马迪、摩苏尔、拜伊吉</w:t>
      </w:r>
      <w:ins w:id="1543" w:author="周虹宇" w:date="2018-09-09T16:32:00Z">
        <w:r>
          <w:rPr>
            <w:rFonts w:hint="eastAsia"/>
          </w:rPr>
          <w:t>在</w:t>
        </w:r>
      </w:ins>
      <w:r>
        <w:rPr>
          <w:rFonts w:hint="eastAsia"/>
        </w:rPr>
        <w:t>2015年遭受“伊斯兰国”发动的恐怖袭击占“伊斯兰国”该年所有恐怖袭击的四分之一。</w:t>
      </w:r>
    </w:p>
    <w:p/>
    <w:p>
      <w:r>
        <w:rPr>
          <w:rFonts w:hint="eastAsia"/>
        </w:rPr>
        <w:t xml:space="preserve">    2015年，“伊斯兰国”针对平民的恐怖袭击造成的死亡</w:t>
      </w:r>
      <w:ins w:id="1544" w:author="周虹宇" w:date="2018-09-09T16:33:00Z">
        <w:r>
          <w:rPr>
            <w:rFonts w:hint="eastAsia"/>
          </w:rPr>
          <w:t>人数</w:t>
        </w:r>
      </w:ins>
      <w:r>
        <w:rPr>
          <w:rFonts w:hint="eastAsia"/>
        </w:rPr>
        <w:t>占</w:t>
      </w:r>
      <w:ins w:id="1545" w:author="周虹宇" w:date="2018-09-09T16:33:00Z">
        <w:r>
          <w:rPr>
            <w:rFonts w:hint="eastAsia"/>
          </w:rPr>
          <w:t>其</w:t>
        </w:r>
      </w:ins>
      <w:del w:id="1546" w:author="周虹宇" w:date="2018-09-09T16:33:00Z">
        <w:r>
          <w:rPr>
            <w:rFonts w:hint="eastAsia"/>
          </w:rPr>
          <w:delText>其</w:delText>
        </w:r>
      </w:del>
      <w:r>
        <w:rPr>
          <w:rFonts w:hint="eastAsia"/>
        </w:rPr>
        <w:t>所有恐怖袭击死亡</w:t>
      </w:r>
      <w:ins w:id="1547" w:author="周虹宇" w:date="2018-09-09T16:33:00Z">
        <w:r>
          <w:rPr>
            <w:rFonts w:hint="eastAsia"/>
          </w:rPr>
          <w:t>人数</w:t>
        </w:r>
      </w:ins>
      <w:r>
        <w:rPr>
          <w:rFonts w:hint="eastAsia"/>
        </w:rPr>
        <w:t>的43%。以平民为目标的恐怖袭击超过一半都使用了炸弹，同时相比去年</w:t>
      </w:r>
      <w:ins w:id="1548" w:author="周虹宇" w:date="2018-09-09T16:34:00Z">
        <w:r>
          <w:rPr>
            <w:rFonts w:hint="eastAsia"/>
          </w:rPr>
          <w:t>，</w:t>
        </w:r>
      </w:ins>
      <w:r>
        <w:rPr>
          <w:rFonts w:hint="eastAsia"/>
        </w:rPr>
        <w:t>暗杀袭击</w:t>
      </w:r>
      <w:ins w:id="1549" w:author="周虹宇" w:date="2018-09-09T16:34:00Z">
        <w:r>
          <w:rPr>
            <w:rFonts w:hint="eastAsia"/>
          </w:rPr>
          <w:t>的数量</w:t>
        </w:r>
      </w:ins>
      <w:del w:id="1550" w:author="周虹宇" w:date="2018-09-09T16:34:00Z">
        <w:r>
          <w:rPr>
            <w:rFonts w:hint="eastAsia"/>
          </w:rPr>
          <w:delText>要</w:delText>
        </w:r>
      </w:del>
      <w:r>
        <w:rPr>
          <w:rFonts w:hint="eastAsia"/>
        </w:rPr>
        <w:t>有所下降。</w:t>
      </w:r>
    </w:p>
    <w:p/>
    <w:p>
      <w:r>
        <w:rPr>
          <w:rFonts w:hint="eastAsia"/>
        </w:rPr>
        <w:t xml:space="preserve">    2015年伊斯兰国共发</w:t>
      </w:r>
      <w:del w:id="1551" w:author="周虹宇" w:date="2018-09-09T16:35:00Z">
        <w:r>
          <w:rPr>
            <w:rFonts w:hint="eastAsia"/>
          </w:rPr>
          <w:delText>动</w:delText>
        </w:r>
      </w:del>
      <w:ins w:id="1552" w:author="周虹宇" w:date="2018-09-09T16:35:00Z">
        <w:r>
          <w:rPr>
            <w:rFonts w:hint="eastAsia"/>
          </w:rPr>
          <w:t>起</w:t>
        </w:r>
      </w:ins>
      <w:r>
        <w:rPr>
          <w:rFonts w:hint="eastAsia"/>
        </w:rPr>
        <w:t>609起爆炸袭击，</w:t>
      </w:r>
      <w:ins w:id="1553" w:author="周虹宇" w:date="2018-09-09T16:35:00Z">
        <w:r>
          <w:rPr>
            <w:rFonts w:hint="eastAsia"/>
          </w:rPr>
          <w:t>与2014年相比，</w:t>
        </w:r>
      </w:ins>
      <w:del w:id="1554" w:author="周虹宇" w:date="2018-09-09T16:35:00Z">
        <w:r>
          <w:rPr>
            <w:rFonts w:hint="eastAsia"/>
          </w:rPr>
          <w:delText>其</w:delText>
        </w:r>
      </w:del>
      <w:r>
        <w:rPr>
          <w:rFonts w:hint="eastAsia"/>
        </w:rPr>
        <w:t>平均每次袭击致死人数</w:t>
      </w:r>
      <w:del w:id="1555" w:author="周虹宇" w:date="2018-09-09T16:35:00Z">
        <w:r>
          <w:rPr>
            <w:rFonts w:hint="eastAsia"/>
          </w:rPr>
          <w:delText>相比2014年</w:delText>
        </w:r>
      </w:del>
      <w:r>
        <w:rPr>
          <w:rFonts w:hint="eastAsia"/>
        </w:rPr>
        <w:t>有所上升。其他恐怖组织恐怖袭击的趋势也</w:t>
      </w:r>
      <w:ins w:id="1556" w:author="周虹宇" w:date="2018-09-09T16:35:00Z">
        <w:r>
          <w:rPr>
            <w:rFonts w:hint="eastAsia"/>
          </w:rPr>
          <w:t>是</w:t>
        </w:r>
      </w:ins>
      <w:r>
        <w:rPr>
          <w:rFonts w:hint="eastAsia"/>
        </w:rPr>
        <w:t>如此。随着恐怖组织在爆炸袭击上愈加娴熟，他们可以通过较少的恐怖袭击造成更多的人员伤亡。2014年，“伊斯兰国”发动的</w:t>
      </w:r>
      <w:ins w:id="1557" w:author="周虹宇" w:date="2018-09-09T16:36:00Z">
        <w:r>
          <w:rPr>
            <w:rFonts w:hint="eastAsia"/>
          </w:rPr>
          <w:t>恐怖袭击中无人伤亡</w:t>
        </w:r>
      </w:ins>
      <w:ins w:id="1558" w:author="周虹宇" w:date="2018-09-09T16:37:00Z">
        <w:r>
          <w:rPr>
            <w:rFonts w:hint="eastAsia"/>
          </w:rPr>
          <w:t>的案件数占</w:t>
        </w:r>
      </w:ins>
      <w:r>
        <w:rPr>
          <w:rFonts w:hint="eastAsia"/>
        </w:rPr>
        <w:t>40%</w:t>
      </w:r>
      <w:del w:id="1559" w:author="周虹宇" w:date="2018-09-09T16:37:00Z">
        <w:r>
          <w:rPr>
            <w:rFonts w:hint="eastAsia"/>
          </w:rPr>
          <w:delText>的恐怖袭击无一人死亡</w:delText>
        </w:r>
      </w:del>
      <w:r>
        <w:rPr>
          <w:rFonts w:hint="eastAsia"/>
        </w:rPr>
        <w:t>，而在2015年，该数据降至23%。2015年恐怖袭击经历的最大改变在于自杀式爆炸袭击</w:t>
      </w:r>
      <w:del w:id="1560" w:author="周虹宇" w:date="2018-09-09T16:37:00Z">
        <w:r>
          <w:rPr>
            <w:rFonts w:hint="eastAsia"/>
          </w:rPr>
          <w:delText>的</w:delText>
        </w:r>
      </w:del>
      <w:r>
        <w:rPr>
          <w:rFonts w:hint="eastAsia"/>
        </w:rPr>
        <w:t>致死威力</w:t>
      </w:r>
      <w:ins w:id="1561" w:author="周虹宇" w:date="2018-09-09T16:37:00Z">
        <w:r>
          <w:rPr>
            <w:rFonts w:hint="eastAsia"/>
          </w:rPr>
          <w:t>的</w:t>
        </w:r>
      </w:ins>
      <w:r>
        <w:rPr>
          <w:rFonts w:hint="eastAsia"/>
        </w:rPr>
        <w:t>上升。2015年，自杀式爆炸袭击平均每次致死11人（相比2014年增长20%），而其他类</w:t>
      </w:r>
      <w:ins w:id="1562" w:author="周虹宇" w:date="2018-09-09T16:38:00Z">
        <w:r>
          <w:rPr>
            <w:rFonts w:hint="eastAsia"/>
          </w:rPr>
          <w:t>型</w:t>
        </w:r>
      </w:ins>
      <w:r>
        <w:rPr>
          <w:rFonts w:hint="eastAsia"/>
        </w:rPr>
        <w:t>恐怖袭击平均每次致死3人，因此自杀式爆炸袭击相比其他类恐怖袭击致死威力要更大。</w:t>
      </w:r>
    </w:p>
    <w:p/>
    <w:p/>
    <w:p>
      <w:pPr>
        <w:rPr>
          <w:b/>
        </w:rPr>
      </w:pPr>
      <w:r>
        <w:rPr>
          <w:rFonts w:hint="eastAsia"/>
          <w:b/>
        </w:rPr>
        <w:t>伊斯兰国经济来源</w:t>
      </w:r>
    </w:p>
    <w:p>
      <w:r>
        <w:rPr>
          <w:rFonts w:hint="eastAsia"/>
        </w:rPr>
        <w:t>年获利：20亿美元</w:t>
      </w:r>
    </w:p>
    <w:p>
      <w:r>
        <w:rPr>
          <w:rFonts w:hint="eastAsia"/>
        </w:rPr>
        <w:t>主要经济来源：石油走私</w:t>
      </w:r>
    </w:p>
    <w:p>
      <w:r>
        <w:rPr>
          <w:rFonts w:hint="eastAsia"/>
        </w:rPr>
        <w:t>其他获利活动：征税、</w:t>
      </w:r>
      <w:ins w:id="1563" w:author="周虹宇" w:date="2018-09-09T21:14:00Z">
        <w:r>
          <w:rPr>
            <w:rFonts w:hint="eastAsia"/>
          </w:rPr>
          <w:t>文</w:t>
        </w:r>
      </w:ins>
      <w:del w:id="1564" w:author="周虹宇" w:date="2018-09-09T21:14:00Z">
        <w:r>
          <w:rPr>
            <w:rFonts w:hint="eastAsia"/>
          </w:rPr>
          <w:delText>古</w:delText>
        </w:r>
      </w:del>
      <w:r>
        <w:rPr>
          <w:rFonts w:hint="eastAsia"/>
        </w:rPr>
        <w:t>物走私、外来捐赠、毒品走私</w:t>
      </w:r>
    </w:p>
    <w:p/>
    <w:p>
      <w:r>
        <w:rPr>
          <w:rFonts w:hint="eastAsia"/>
        </w:rPr>
        <w:t xml:space="preserve">    2015年，“伊斯兰国”收入估计20亿美元。</w:t>
      </w:r>
      <w:del w:id="1565" w:author="周虹宇" w:date="2018-09-09T21:15:00Z">
        <w:r>
          <w:rPr>
            <w:rFonts w:hint="eastAsia"/>
          </w:rPr>
          <w:delText>其</w:delText>
        </w:r>
      </w:del>
      <w:r>
        <w:rPr>
          <w:rFonts w:hint="eastAsia"/>
        </w:rPr>
        <w:t>大部分收入来自石油走私，通过此方式“伊斯兰国”平均每天赚取130万美元。根据美国财务部，2015年“伊斯兰国”通过石油走私共获取纯利润超过50亿美元。由于</w:t>
      </w:r>
      <w:del w:id="1566" w:author="周虹宇" w:date="2018-09-09T21:15:00Z">
        <w:r>
          <w:rPr>
            <w:rFonts w:hint="eastAsia"/>
          </w:rPr>
          <w:delText>通过</w:delText>
        </w:r>
      </w:del>
      <w:r>
        <w:rPr>
          <w:rFonts w:hint="eastAsia"/>
        </w:rPr>
        <w:t>联合军队对“伊斯兰国”的石油提炼和运输</w:t>
      </w:r>
      <w:del w:id="1567" w:author="周虹宇" w:date="2018-09-09T21:16:00Z">
        <w:r>
          <w:rPr>
            <w:rFonts w:hint="eastAsia"/>
          </w:rPr>
          <w:delText>进行</w:delText>
        </w:r>
      </w:del>
      <w:ins w:id="1568" w:author="周虹宇" w:date="2018-09-09T21:16:00Z">
        <w:r>
          <w:rPr>
            <w:rFonts w:hint="eastAsia"/>
          </w:rPr>
          <w:t>的</w:t>
        </w:r>
      </w:ins>
      <w:r>
        <w:rPr>
          <w:rFonts w:hint="eastAsia"/>
        </w:rPr>
        <w:t>阻碍，“伊斯兰国”</w:t>
      </w:r>
      <w:del w:id="1569" w:author="周虹宇" w:date="2018-09-09T21:16:00Z">
        <w:r>
          <w:rPr>
            <w:rFonts w:hint="eastAsia"/>
          </w:rPr>
          <w:delText>每日</w:delText>
        </w:r>
      </w:del>
      <w:r>
        <w:rPr>
          <w:rFonts w:hint="eastAsia"/>
        </w:rPr>
        <w:t>石油</w:t>
      </w:r>
      <w:ins w:id="1570" w:author="周虹宇" w:date="2018-09-09T21:16:00Z">
        <w:r>
          <w:rPr>
            <w:rFonts w:hint="eastAsia"/>
          </w:rPr>
          <w:t>日</w:t>
        </w:r>
      </w:ins>
      <w:r>
        <w:rPr>
          <w:rFonts w:hint="eastAsia"/>
        </w:rPr>
        <w:t>产量从75000桶降至50000桶。“伊斯兰国”另一主要经济来源是向所控制领土居住的个人及企业征税，估计每年可通过此方式获取35亿美元，这些税费包括个人收入和营业税的10%，以及药物税和提款税。</w:t>
      </w:r>
    </w:p>
    <w:p/>
    <w:p>
      <w:r>
        <w:rPr>
          <w:rFonts w:hint="eastAsia"/>
        </w:rPr>
        <w:t xml:space="preserve">    “伊斯兰国”另一资金来源包括向黑市售卖古董所得，每年经此获取约1亿美元。“伊斯兰国”同时也会通过绑架收取赎金，2014年“伊斯兰国”由此获得约4500万美元。“伊斯兰国”绑架通常瞄准国际社会，绑架不同国家的人员，不过由于2015-2016年，活跃在“伊斯兰国”控制的区域的跨国公司员工数量下降，该行为也有所减少。</w:t>
      </w:r>
      <w:del w:id="1571" w:author="周虹宇" w:date="2018-09-09T21:19:00Z">
        <w:r>
          <w:rPr>
            <w:rFonts w:hint="eastAsia"/>
          </w:rPr>
          <w:delText>据报道，</w:delText>
        </w:r>
      </w:del>
      <w:ins w:id="1572" w:author="周虹宇" w:date="2018-09-09T21:19:00Z">
        <w:r>
          <w:rPr>
            <w:rFonts w:hint="eastAsia"/>
          </w:rPr>
          <w:t>有报道称，</w:t>
        </w:r>
      </w:ins>
      <w:r>
        <w:rPr>
          <w:rFonts w:hint="eastAsia"/>
        </w:rPr>
        <w:t>伊斯兰国</w:t>
      </w:r>
      <w:ins w:id="1573" w:author="周虹宇" w:date="2018-09-09T21:19:00Z">
        <w:r>
          <w:rPr>
            <w:rFonts w:hint="eastAsia"/>
          </w:rPr>
          <w:t>也</w:t>
        </w:r>
      </w:ins>
      <w:r>
        <w:rPr>
          <w:rFonts w:hint="eastAsia"/>
        </w:rPr>
        <w:t>与毒品走私有关。</w:t>
      </w:r>
    </w:p>
    <w:p/>
    <w:p/>
    <w:p/>
    <w:p/>
    <w:p/>
    <w:p/>
    <w:p/>
    <w:p/>
    <w:p/>
    <w:p/>
    <w:p/>
    <w:p/>
    <w:p/>
    <w:p/>
    <w:p/>
    <w:p/>
    <w:p>
      <w:r>
        <w:drawing>
          <wp:inline distT="0" distB="0" distL="0" distR="0">
            <wp:extent cx="5274310" cy="63080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grayscl/>
                      <a:extLst>
                        <a:ext uri="{28A0092B-C50C-407E-A947-70E740481C1C}">
                          <a14:useLocalDpi xmlns:a14="http://schemas.microsoft.com/office/drawing/2010/main" val="0"/>
                        </a:ext>
                      </a:extLst>
                    </a:blip>
                    <a:stretch>
                      <a:fillRect/>
                    </a:stretch>
                  </pic:blipFill>
                  <pic:spPr>
                    <a:xfrm>
                      <a:off x="0" y="0"/>
                      <a:ext cx="5274310" cy="6308090"/>
                    </a:xfrm>
                    <a:prstGeom prst="rect">
                      <a:avLst/>
                    </a:prstGeom>
                  </pic:spPr>
                </pic:pic>
              </a:graphicData>
            </a:graphic>
          </wp:inline>
        </w:drawing>
      </w:r>
    </w:p>
    <w:p/>
    <w:p/>
    <w:p/>
    <w:p/>
    <w:p/>
    <w:p/>
    <w:p/>
    <w:p/>
    <w:p/>
    <w:p/>
    <w:p>
      <w:pPr>
        <w:rPr>
          <w:b/>
          <w:color w:val="C00000"/>
          <w:sz w:val="28"/>
          <w:szCs w:val="28"/>
        </w:rPr>
      </w:pPr>
      <w:r>
        <w:rPr>
          <w:rFonts w:hint="eastAsia"/>
          <w:b/>
          <w:color w:val="C00000"/>
          <w:sz w:val="28"/>
          <w:szCs w:val="28"/>
        </w:rPr>
        <w:t>“博科圣地”</w:t>
      </w:r>
    </w:p>
    <w:p>
      <w:r>
        <w:rPr>
          <w:rFonts w:hint="eastAsia"/>
        </w:rPr>
        <w:t>组织名称：“博科圣地”</w:t>
      </w:r>
    </w:p>
    <w:p>
      <w:r>
        <w:rPr>
          <w:rFonts w:hint="eastAsia"/>
        </w:rPr>
        <w:t>恐怖袭击数：491</w:t>
      </w:r>
    </w:p>
    <w:p>
      <w:r>
        <w:rPr>
          <w:rFonts w:hint="eastAsia"/>
        </w:rPr>
        <w:t>致死人数：5478</w:t>
      </w:r>
    </w:p>
    <w:p>
      <w:r>
        <w:rPr>
          <w:rFonts w:hint="eastAsia"/>
        </w:rPr>
        <w:t>致伤人数：3376</w:t>
      </w:r>
    </w:p>
    <w:p>
      <w:r>
        <w:rPr>
          <w:rFonts w:hint="eastAsia"/>
        </w:rPr>
        <w:t>袭击国家：布基纳法索、喀麦隆、乍得、尼日尔、尼日利亚</w:t>
      </w:r>
    </w:p>
    <w:p/>
    <w:p>
      <w:r>
        <w:rPr>
          <w:rFonts w:hint="eastAsia"/>
        </w:rPr>
        <w:t xml:space="preserve">    “博科圣地”是2014年致死人数最多的恐怖组织，但在2015年发动的恐怖袭击</w:t>
      </w:r>
      <w:ins w:id="1574" w:author="周虹宇" w:date="2018-09-09T21:20:00Z">
        <w:r>
          <w:rPr>
            <w:rFonts w:hint="eastAsia"/>
          </w:rPr>
          <w:t>数</w:t>
        </w:r>
      </w:ins>
      <w:r>
        <w:rPr>
          <w:rFonts w:hint="eastAsia"/>
        </w:rPr>
        <w:t>和致死人数</w:t>
      </w:r>
      <w:ins w:id="1575" w:author="周虹宇" w:date="2018-09-09T21:20:00Z">
        <w:r>
          <w:rPr>
            <w:rFonts w:hint="eastAsia"/>
          </w:rPr>
          <w:t>均</w:t>
        </w:r>
      </w:ins>
      <w:r>
        <w:rPr>
          <w:rFonts w:hint="eastAsia"/>
        </w:rPr>
        <w:t>有所下降。相比2014年，“博科圣地”2015年恐怖袭击致死人数减少18%。“博科圣地”与尼日利亚政府、跨国联合特遣部队陷入军事冲突，而跨国联合特遣部队是一个由来自贝宁、喀麦隆、乍得、尼日尔、尼日利亚的战士组成的西非联合军队。随着相应的军事干预，“博科圣地”被迫离开曾经控制的领地。</w:t>
      </w:r>
    </w:p>
    <w:p/>
    <w:p>
      <w:r>
        <w:rPr>
          <w:rFonts w:hint="eastAsia"/>
        </w:rPr>
        <w:t xml:space="preserve">    “博科圣地”也称</w:t>
      </w:r>
      <w:r>
        <w:t>Jamāát Ahl as-Sunnah lid-Dáwah wál-Jihād</w:t>
      </w:r>
      <w:r>
        <w:rPr>
          <w:rFonts w:hint="eastAsia"/>
        </w:rPr>
        <w:t>，最近称为“伊斯兰国”西非省。“博科圣地”也可以</w:t>
      </w:r>
      <w:del w:id="1576" w:author="周虹宇" w:date="2018-09-09T21:22:00Z">
        <w:r>
          <w:rPr>
            <w:rFonts w:hint="eastAsia"/>
          </w:rPr>
          <w:delText>说是</w:delText>
        </w:r>
      </w:del>
      <w:ins w:id="1577" w:author="周虹宇" w:date="2018-09-09T21:22:00Z">
        <w:r>
          <w:rPr>
            <w:rFonts w:hint="eastAsia"/>
          </w:rPr>
          <w:t>翻译为</w:t>
        </w:r>
      </w:ins>
      <w:r>
        <w:rPr>
          <w:rFonts w:hint="eastAsia"/>
        </w:rPr>
        <w:t>“禁止西</w:t>
      </w:r>
      <w:del w:id="1578" w:author="周虹宇" w:date="2018-09-09T21:22:00Z">
        <w:r>
          <w:rPr>
            <w:rFonts w:hint="eastAsia"/>
          </w:rPr>
          <w:delText>方</w:delText>
        </w:r>
      </w:del>
      <w:ins w:id="1579" w:author="周虹宇" w:date="2018-09-09T21:22:00Z">
        <w:r>
          <w:rPr>
            <w:rFonts w:hint="eastAsia"/>
          </w:rPr>
          <w:t>式</w:t>
        </w:r>
      </w:ins>
      <w:r>
        <w:rPr>
          <w:rFonts w:hint="eastAsia"/>
        </w:rPr>
        <w:t>教育”。</w:t>
      </w:r>
      <w:del w:id="1580" w:author="周虹宇" w:date="2018-09-09T21:22:00Z">
        <w:r>
          <w:rPr>
            <w:rFonts w:hint="eastAsia"/>
          </w:rPr>
          <w:delText>“博科圣地”</w:delText>
        </w:r>
      </w:del>
      <w:r>
        <w:rPr>
          <w:rFonts w:hint="eastAsia"/>
        </w:rPr>
        <w:t>在与尼日利亚政府争论</w:t>
      </w:r>
      <w:ins w:id="1581" w:author="周虹宇" w:date="2018-09-09T21:23:00Z">
        <w:r>
          <w:rPr>
            <w:rFonts w:hint="eastAsia"/>
          </w:rPr>
          <w:t>后，</w:t>
        </w:r>
      </w:ins>
      <w:r>
        <w:rPr>
          <w:rFonts w:hint="eastAsia"/>
        </w:rPr>
        <w:t>以及</w:t>
      </w:r>
      <w:ins w:id="1582" w:author="周虹宇" w:date="2018-09-09T21:23:00Z">
        <w:r>
          <w:rPr>
            <w:rFonts w:hint="eastAsia"/>
          </w:rPr>
          <w:t>2009年</w:t>
        </w:r>
      </w:ins>
      <w:r>
        <w:rPr>
          <w:rFonts w:hint="eastAsia"/>
        </w:rPr>
        <w:t>该组织领袖默罕默德·尤瑟福</w:t>
      </w:r>
      <w:del w:id="1583" w:author="周虹宇" w:date="2018-09-09T21:23:00Z">
        <w:r>
          <w:rPr>
            <w:rFonts w:hint="eastAsia"/>
          </w:rPr>
          <w:delText>2009年</w:delText>
        </w:r>
      </w:del>
      <w:r>
        <w:rPr>
          <w:rFonts w:hint="eastAsia"/>
        </w:rPr>
        <w:t>遭遇谋杀后，“博科圣地”开始</w:t>
      </w:r>
      <w:del w:id="1584" w:author="周虹宇" w:date="2018-09-09T21:23:00Z">
        <w:r>
          <w:rPr>
            <w:rFonts w:hint="eastAsia"/>
          </w:rPr>
          <w:delText>发动</w:delText>
        </w:r>
      </w:del>
      <w:ins w:id="1585" w:author="周虹宇" w:date="2018-09-09T21:23:00Z">
        <w:r>
          <w:rPr>
            <w:rFonts w:hint="eastAsia"/>
          </w:rPr>
          <w:t>进行</w:t>
        </w:r>
      </w:ins>
      <w:r>
        <w:rPr>
          <w:rFonts w:hint="eastAsia"/>
        </w:rPr>
        <w:t>暴力活动。“博科圣地”新领袖阿布瓦克·许科于2010年向尼日利亚政府和美国公然抵抗，发动圣战。</w:t>
      </w:r>
    </w:p>
    <w:p/>
    <w:p>
      <w:r>
        <w:rPr>
          <w:rFonts w:hint="eastAsia"/>
        </w:rPr>
        <w:t xml:space="preserve">    “博科圣地”试图在尼日利亚建立一个伊斯兰国，</w:t>
      </w:r>
      <w:ins w:id="1586" w:author="周虹宇" w:date="2018-09-09T21:27:00Z">
        <w:r>
          <w:rPr>
            <w:rFonts w:hint="eastAsia"/>
          </w:rPr>
          <w:t>尼日利亚已经被分</w:t>
        </w:r>
      </w:ins>
      <w:ins w:id="1587" w:author="周虹宇" w:date="2018-09-09T21:28:00Z">
        <w:r>
          <w:rPr>
            <w:rFonts w:hint="eastAsia"/>
          </w:rPr>
          <w:t>成两派：</w:t>
        </w:r>
      </w:ins>
      <w:ins w:id="1588" w:author="周虹宇" w:date="2018-09-09T21:26:00Z">
        <w:r>
          <w:rPr>
            <w:rFonts w:hint="eastAsia"/>
          </w:rPr>
          <w:t>位于国家南部</w:t>
        </w:r>
      </w:ins>
      <w:r>
        <w:rPr>
          <w:rFonts w:hint="eastAsia"/>
        </w:rPr>
        <w:t>基督徒</w:t>
      </w:r>
      <w:ins w:id="1589" w:author="周虹宇" w:date="2018-09-09T21:26:00Z">
        <w:r>
          <w:rPr>
            <w:rFonts w:hint="eastAsia"/>
          </w:rPr>
          <w:t>和国家北部</w:t>
        </w:r>
      </w:ins>
      <w:ins w:id="1590" w:author="周虹宇" w:date="2018-09-09T21:28:00Z">
        <w:r>
          <w:rPr>
            <w:rFonts w:hint="eastAsia"/>
          </w:rPr>
          <w:t>的</w:t>
        </w:r>
      </w:ins>
      <w:ins w:id="1591" w:author="周虹宇" w:date="2018-09-09T21:26:00Z">
        <w:r>
          <w:rPr>
            <w:rFonts w:hint="eastAsia"/>
          </w:rPr>
          <w:t>穆斯林</w:t>
        </w:r>
      </w:ins>
      <w:del w:id="1592" w:author="周虹宇" w:date="2018-09-09T21:26:00Z">
        <w:r>
          <w:rPr>
            <w:rFonts w:hint="eastAsia"/>
          </w:rPr>
          <w:delText>分布在国家南部，穆斯林分布在国家北部</w:delText>
        </w:r>
      </w:del>
      <w:r>
        <w:rPr>
          <w:rFonts w:hint="eastAsia"/>
        </w:rPr>
        <w:t>。尼日利亚共36个州，伊斯兰教法已在其中</w:t>
      </w:r>
      <w:ins w:id="1593" w:author="周虹宇" w:date="2018-09-09T21:25:00Z">
        <w:r>
          <w:rPr>
            <w:rFonts w:hint="eastAsia"/>
          </w:rPr>
          <w:t>有</w:t>
        </w:r>
      </w:ins>
      <w:r>
        <w:rPr>
          <w:rFonts w:hint="eastAsia"/>
        </w:rPr>
        <w:t>9个</w:t>
      </w:r>
      <w:ins w:id="1594" w:author="周虹宇" w:date="2018-09-09T21:29:00Z">
        <w:r>
          <w:rPr>
            <w:rFonts w:hint="eastAsia"/>
          </w:rPr>
          <w:t>州</w:t>
        </w:r>
      </w:ins>
      <w:ins w:id="1595" w:author="周虹宇" w:date="2018-09-09T21:25:00Z">
        <w:r>
          <w:rPr>
            <w:rFonts w:hint="eastAsia"/>
          </w:rPr>
          <w:t>已</w:t>
        </w:r>
      </w:ins>
      <w:r>
        <w:rPr>
          <w:rFonts w:hint="eastAsia"/>
        </w:rPr>
        <w:t>全面实施，</w:t>
      </w:r>
      <w:del w:id="1596" w:author="周虹宇" w:date="2018-09-09T21:29:00Z">
        <w:r>
          <w:rPr>
            <w:rFonts w:hint="eastAsia"/>
          </w:rPr>
          <w:delText>在其中</w:delText>
        </w:r>
      </w:del>
      <w:r>
        <w:rPr>
          <w:rFonts w:hint="eastAsia"/>
        </w:rPr>
        <w:t>3个</w:t>
      </w:r>
      <w:ins w:id="1597" w:author="周虹宇" w:date="2018-09-09T21:29:00Z">
        <w:r>
          <w:rPr>
            <w:rFonts w:hint="eastAsia"/>
          </w:rPr>
          <w:t>州</w:t>
        </w:r>
      </w:ins>
      <w:r>
        <w:rPr>
          <w:rFonts w:hint="eastAsia"/>
        </w:rPr>
        <w:t>部分实施。“博科圣地”与伊斯兰北非盖达组织交往甚密，最近与“伊斯兰国”交涉密切，并从其中获得军事训练、资金来源、社交媒体使用培训。2015年3月，“博科圣地”正式誓忠于“伊斯兰国”，并承认伊斯兰国的领袖艾尔·巴格达迪成为穆斯林哈里发。“博科圣地”已宣布，接受过“基地”组织附属组织--索马里青年党的军事训练，从这可以看出，“博科圣地”</w:t>
      </w:r>
      <w:del w:id="1598" w:author="周虹宇" w:date="2018-09-09T21:31:00Z">
        <w:r>
          <w:rPr>
            <w:rFonts w:hint="eastAsia"/>
          </w:rPr>
          <w:delText>如此这般还可以归顺于</w:delText>
        </w:r>
      </w:del>
      <w:ins w:id="1599" w:author="周虹宇" w:date="2018-09-09T21:31:00Z">
        <w:r>
          <w:rPr>
            <w:rFonts w:hint="eastAsia"/>
          </w:rPr>
          <w:t>效忠于</w:t>
        </w:r>
      </w:ins>
      <w:r>
        <w:rPr>
          <w:rFonts w:hint="eastAsia"/>
        </w:rPr>
        <w:t>“伊斯兰国”</w:t>
      </w:r>
      <w:ins w:id="1600" w:author="周虹宇" w:date="2018-09-09T21:31:00Z">
        <w:r>
          <w:rPr>
            <w:rFonts w:hint="eastAsia"/>
          </w:rPr>
          <w:t>的方式</w:t>
        </w:r>
      </w:ins>
      <w:r>
        <w:rPr>
          <w:rFonts w:hint="eastAsia"/>
        </w:rPr>
        <w:t>要比</w:t>
      </w:r>
      <w:ins w:id="1601" w:author="周虹宇" w:date="2018-09-09T21:31:00Z">
        <w:r>
          <w:rPr>
            <w:rFonts w:hint="eastAsia"/>
          </w:rPr>
          <w:t>当初预想的要缓和得多</w:t>
        </w:r>
      </w:ins>
      <w:del w:id="1602" w:author="周虹宇" w:date="2018-09-09T21:31:00Z">
        <w:r>
          <w:rPr>
            <w:rFonts w:hint="eastAsia"/>
          </w:rPr>
          <w:delText>实现预想的缓和很多</w:delText>
        </w:r>
      </w:del>
      <w:r>
        <w:rPr>
          <w:rFonts w:hint="eastAsia"/>
        </w:rPr>
        <w:t>。</w:t>
      </w:r>
    </w:p>
    <w:p/>
    <w:p>
      <w:r>
        <w:rPr>
          <w:rFonts w:hint="eastAsia"/>
        </w:rPr>
        <w:t xml:space="preserve">    2015年，“博科圣地”造成的恐怖袭击死亡</w:t>
      </w:r>
      <w:ins w:id="1603" w:author="周虹宇" w:date="2018-09-09T21:31:00Z">
        <w:r>
          <w:rPr>
            <w:rFonts w:hint="eastAsia"/>
          </w:rPr>
          <w:t>有</w:t>
        </w:r>
      </w:ins>
      <w:r>
        <w:rPr>
          <w:rFonts w:hint="eastAsia"/>
        </w:rPr>
        <w:t>75%都发生在尼日利亚，相比2014年的92%有所下降。由于尼日利亚东北地区的军事力量加强</w:t>
      </w:r>
      <w:ins w:id="1604" w:author="周虹宇" w:date="2018-09-09T21:32:00Z">
        <w:r>
          <w:rPr>
            <w:rFonts w:hint="eastAsia"/>
          </w:rPr>
          <w:t>和</w:t>
        </w:r>
      </w:ins>
      <w:del w:id="1605" w:author="周虹宇" w:date="2018-09-09T21:32:00Z">
        <w:r>
          <w:rPr>
            <w:rFonts w:hint="eastAsia"/>
          </w:rPr>
          <w:delText>、</w:delText>
        </w:r>
      </w:del>
      <w:r>
        <w:rPr>
          <w:rFonts w:hint="eastAsia"/>
        </w:rPr>
        <w:t>对“博科圣地”多次围追堵截，</w:t>
      </w:r>
      <w:del w:id="1606" w:author="周虹宇" w:date="2018-09-09T21:32:00Z">
        <w:r>
          <w:rPr>
            <w:rFonts w:hint="eastAsia"/>
          </w:rPr>
          <w:delText>因此</w:delText>
        </w:r>
      </w:del>
      <w:r>
        <w:rPr>
          <w:rFonts w:hint="eastAsia"/>
        </w:rPr>
        <w:t>“博科圣地”不得不逃往邻国。除尼日利亚外，2015年，“博科圣地”还在其他五个国家发动恐怖袭击，因此，这五个国家2015年恐怖袭击死亡人数都有所上升。而尼日利亚2015年恐怖袭击</w:t>
      </w:r>
      <w:del w:id="1607" w:author="周虹宇" w:date="2018-09-09T21:33:00Z">
        <w:r>
          <w:rPr>
            <w:rFonts w:hint="eastAsia"/>
          </w:rPr>
          <w:delText>死亡</w:delText>
        </w:r>
      </w:del>
      <w:ins w:id="1608" w:author="周虹宇" w:date="2018-09-09T21:33:00Z">
        <w:r>
          <w:rPr>
            <w:rFonts w:hint="eastAsia"/>
          </w:rPr>
          <w:t>致死</w:t>
        </w:r>
      </w:ins>
      <w:r>
        <w:rPr>
          <w:rFonts w:hint="eastAsia"/>
        </w:rPr>
        <w:t>人数</w:t>
      </w:r>
      <w:del w:id="1609" w:author="周虹宇" w:date="2018-09-09T21:33:00Z">
        <w:r>
          <w:rPr>
            <w:rFonts w:hint="eastAsia"/>
          </w:rPr>
          <w:delText>有了33%的</w:delText>
        </w:r>
      </w:del>
      <w:r>
        <w:rPr>
          <w:rFonts w:hint="eastAsia"/>
        </w:rPr>
        <w:t>下降</w:t>
      </w:r>
      <w:ins w:id="1610" w:author="周虹宇" w:date="2018-09-09T21:33:00Z">
        <w:r>
          <w:rPr>
            <w:rFonts w:hint="eastAsia"/>
          </w:rPr>
          <w:t>了33%</w:t>
        </w:r>
      </w:ins>
      <w:r>
        <w:rPr>
          <w:rFonts w:hint="eastAsia"/>
        </w:rPr>
        <w:t>。2014年，“博科圣地”未在尼日尔发动恐怖袭击，</w:t>
      </w:r>
      <w:del w:id="1611" w:author="周虹宇" w:date="2018-09-09T21:33:00Z">
        <w:r>
          <w:rPr>
            <w:rFonts w:hint="eastAsia"/>
          </w:rPr>
          <w:delText>可是</w:delText>
        </w:r>
      </w:del>
      <w:ins w:id="1612" w:author="周虹宇" w:date="2018-09-09T21:33:00Z">
        <w:r>
          <w:rPr>
            <w:rFonts w:hint="eastAsia"/>
          </w:rPr>
          <w:t>但</w:t>
        </w:r>
      </w:ins>
      <w:r>
        <w:rPr>
          <w:rFonts w:hint="eastAsia"/>
        </w:rPr>
        <w:t>在2015年</w:t>
      </w:r>
      <w:ins w:id="1613" w:author="周虹宇" w:date="2018-09-09T21:37:00Z">
        <w:r>
          <w:rPr>
            <w:rFonts w:hint="eastAsia"/>
          </w:rPr>
          <w:t>对</w:t>
        </w:r>
      </w:ins>
      <w:r>
        <w:rPr>
          <w:rFonts w:hint="eastAsia"/>
        </w:rPr>
        <w:t>尼日尔</w:t>
      </w:r>
      <w:ins w:id="1614" w:author="周虹宇" w:date="2018-09-09T21:37:00Z">
        <w:r>
          <w:rPr>
            <w:rFonts w:hint="eastAsia"/>
          </w:rPr>
          <w:t>的恐怖袭击</w:t>
        </w:r>
      </w:ins>
      <w:ins w:id="1615" w:author="周虹宇" w:date="2018-09-09T21:38:00Z">
        <w:r>
          <w:rPr>
            <w:rFonts w:hint="eastAsia"/>
          </w:rPr>
          <w:t>致死人数</w:t>
        </w:r>
      </w:ins>
      <w:ins w:id="1616" w:author="周虹宇" w:date="2018-09-09T21:37:00Z">
        <w:r>
          <w:rPr>
            <w:rFonts w:hint="eastAsia"/>
          </w:rPr>
          <w:t>占该国全年</w:t>
        </w:r>
      </w:ins>
      <w:r>
        <w:rPr>
          <w:rFonts w:hint="eastAsia"/>
        </w:rPr>
        <w:t>恐怖袭击死亡人数</w:t>
      </w:r>
      <w:ins w:id="1617" w:author="周虹宇" w:date="2018-09-09T21:36:00Z">
        <w:r>
          <w:rPr>
            <w:rFonts w:hint="eastAsia"/>
          </w:rPr>
          <w:t>的12%</w:t>
        </w:r>
      </w:ins>
      <w:del w:id="1618" w:author="周虹宇" w:date="2018-09-09T21:36:00Z">
        <w:r>
          <w:rPr>
            <w:rFonts w:hint="eastAsia"/>
          </w:rPr>
          <w:delText>占该五国的12%</w:delText>
        </w:r>
      </w:del>
      <w:r>
        <w:rPr>
          <w:rFonts w:hint="eastAsia"/>
        </w:rPr>
        <w:t>，</w:t>
      </w:r>
      <w:del w:id="1619" w:author="周虹宇" w:date="2018-09-09T21:38:00Z">
        <w:r>
          <w:rPr>
            <w:rFonts w:hint="eastAsia"/>
          </w:rPr>
          <w:delText>尼日尔该年</w:delText>
        </w:r>
      </w:del>
      <w:r>
        <w:rPr>
          <w:rFonts w:hint="eastAsia"/>
        </w:rPr>
        <w:t>共649人因之遇害。“博科圣地”对喀麦隆和乍得的持续入侵使得该两国2015年恐怖袭击死亡人数急剧上升，分别有527人、206人</w:t>
      </w:r>
      <w:del w:id="1620" w:author="周虹宇" w:date="2018-09-09T21:38:00Z">
        <w:r>
          <w:rPr>
            <w:rFonts w:hint="eastAsia"/>
          </w:rPr>
          <w:delText>因之</w:delText>
        </w:r>
      </w:del>
      <w:r>
        <w:rPr>
          <w:rFonts w:hint="eastAsia"/>
        </w:rPr>
        <w:t>死亡。</w:t>
      </w:r>
    </w:p>
    <w:p/>
    <w:p>
      <w:r>
        <w:rPr>
          <w:rFonts w:hint="eastAsia"/>
        </w:rPr>
        <w:t>“平民依旧是“博科圣地”的主要袭击对象”</w:t>
      </w:r>
    </w:p>
    <w:p/>
    <w:p>
      <w:r>
        <w:rPr>
          <w:rFonts w:hint="eastAsia"/>
        </w:rPr>
        <w:t xml:space="preserve">    2014年布基纳法索同样</w:t>
      </w:r>
      <w:del w:id="1621" w:author="周虹宇" w:date="2018-09-09T21:38:00Z">
        <w:r>
          <w:rPr>
            <w:rFonts w:hint="eastAsia"/>
          </w:rPr>
          <w:delText>没有</w:delText>
        </w:r>
      </w:del>
      <w:ins w:id="1622" w:author="周虹宇" w:date="2018-09-09T21:38:00Z">
        <w:r>
          <w:rPr>
            <w:rFonts w:hint="eastAsia"/>
          </w:rPr>
          <w:t>未曾</w:t>
        </w:r>
      </w:ins>
      <w:r>
        <w:rPr>
          <w:rFonts w:hint="eastAsia"/>
        </w:rPr>
        <w:t>遭遇过“博科圣地”的恐怖袭击，但在2015年遭遇一起。其他发生在布基纳法索的恐怖袭击都是由伊斯兰北非盖达组织发动，其中包括2016年瓦加杜古恐怖袭击，在此次酒店袭击中，共30人遇害。</w:t>
      </w:r>
    </w:p>
    <w:p/>
    <w:p>
      <w:r>
        <w:rPr>
          <w:rFonts w:hint="eastAsia"/>
        </w:rPr>
        <w:t xml:space="preserve">    平民依旧是“博科圣地”的主要袭击对象：2015年，“博科圣地”</w:t>
      </w:r>
      <w:ins w:id="1623" w:author="周虹宇" w:date="2018-09-09T21:39:00Z">
        <w:r>
          <w:rPr>
            <w:rFonts w:hint="eastAsia"/>
          </w:rPr>
          <w:t>发动</w:t>
        </w:r>
      </w:ins>
      <w:del w:id="1624" w:author="周虹宇" w:date="2018-09-09T21:39:00Z">
        <w:r>
          <w:rPr>
            <w:rFonts w:hint="eastAsia"/>
          </w:rPr>
          <w:delText>70%</w:delText>
        </w:r>
      </w:del>
      <w:r>
        <w:rPr>
          <w:rFonts w:hint="eastAsia"/>
        </w:rPr>
        <w:t>的恐怖袭击</w:t>
      </w:r>
      <w:ins w:id="1625" w:author="周虹宇" w:date="2018-09-09T21:39:00Z">
        <w:r>
          <w:rPr>
            <w:rFonts w:hint="eastAsia"/>
          </w:rPr>
          <w:t>中有70%</w:t>
        </w:r>
      </w:ins>
      <w:r>
        <w:rPr>
          <w:rFonts w:hint="eastAsia"/>
        </w:rPr>
        <w:t>都是以平民为目标，</w:t>
      </w:r>
      <w:del w:id="1626" w:author="周虹宇" w:date="2018-09-09T21:39:00Z">
        <w:r>
          <w:rPr>
            <w:rFonts w:hint="eastAsia"/>
          </w:rPr>
          <w:delText>73%的</w:delText>
        </w:r>
      </w:del>
      <w:r>
        <w:rPr>
          <w:rFonts w:hint="eastAsia"/>
        </w:rPr>
        <w:t>致死</w:t>
      </w:r>
      <w:ins w:id="1627" w:author="周虹宇" w:date="2018-09-09T21:39:00Z">
        <w:r>
          <w:rPr>
            <w:rFonts w:hint="eastAsia"/>
          </w:rPr>
          <w:t>人员中有73%</w:t>
        </w:r>
      </w:ins>
      <w:del w:id="1628" w:author="周虹宇" w:date="2018-09-09T21:39:00Z">
        <w:r>
          <w:rPr>
            <w:rFonts w:hint="eastAsia"/>
          </w:rPr>
          <w:delText>也都</w:delText>
        </w:r>
      </w:del>
      <w:r>
        <w:rPr>
          <w:rFonts w:hint="eastAsia"/>
        </w:rPr>
        <w:t>是平民。其他“博科圣地”恐怖袭击目标包括各机构及军队，2015年，针对这部分人群的恐怖袭击仅占“博科圣地”恐怖袭击总数的6%。同年，“博科圣地”针对清真寺的恐怖袭击共20起，针对教堂的恐怖袭击共4起。</w:t>
      </w:r>
    </w:p>
    <w:p/>
    <w:p>
      <w:r>
        <w:rPr>
          <w:rFonts w:hint="eastAsia"/>
        </w:rPr>
        <w:t xml:space="preserve">    </w:t>
      </w:r>
      <w:ins w:id="1629" w:author="周虹宇" w:date="2018-09-09T21:42:00Z">
        <w:r>
          <w:rPr>
            <w:rFonts w:hint="eastAsia"/>
          </w:rPr>
          <w:t>在不断加强训练和接受其他恐怖组织的</w:t>
        </w:r>
      </w:ins>
      <w:ins w:id="1630" w:author="周虹宇" w:date="2018-09-09T21:43:00Z">
        <w:r>
          <w:rPr>
            <w:rFonts w:hint="eastAsia"/>
          </w:rPr>
          <w:t>专家训练后，</w:t>
        </w:r>
      </w:ins>
      <w:r>
        <w:rPr>
          <w:rFonts w:hint="eastAsia"/>
        </w:rPr>
        <w:t>“博科圣地”</w:t>
      </w:r>
      <w:del w:id="1631" w:author="周虹宇" w:date="2018-09-09T21:43:00Z">
        <w:r>
          <w:rPr>
            <w:rFonts w:hint="eastAsia"/>
          </w:rPr>
          <w:delText>持续增加</w:delText>
        </w:r>
      </w:del>
      <w:ins w:id="1632" w:author="周虹宇" w:date="2018-09-09T21:41:00Z">
        <w:r>
          <w:rPr>
            <w:rFonts w:hint="eastAsia"/>
          </w:rPr>
          <w:t>对</w:t>
        </w:r>
      </w:ins>
      <w:r>
        <w:rPr>
          <w:rFonts w:hint="eastAsia"/>
        </w:rPr>
        <w:t>炸弹的使用</w:t>
      </w:r>
      <w:ins w:id="1633" w:author="周虹宇" w:date="2018-09-09T21:43:00Z">
        <w:r>
          <w:rPr>
            <w:rFonts w:hint="eastAsia"/>
          </w:rPr>
          <w:t>一直在增加</w:t>
        </w:r>
      </w:ins>
      <w:del w:id="1634" w:author="周虹宇" w:date="2018-09-09T21:44:00Z">
        <w:r>
          <w:rPr>
            <w:rFonts w:hint="eastAsia"/>
          </w:rPr>
          <w:delText>，同时，借鉴其他恐怖组织，发展出更为有效的训练方式及更为先进的专门知识</w:delText>
        </w:r>
      </w:del>
      <w:r>
        <w:rPr>
          <w:rFonts w:hint="eastAsia"/>
        </w:rPr>
        <w:t>。2013年，“博科圣地”共发动</w:t>
      </w:r>
      <w:r>
        <w:t>35</w:t>
      </w:r>
      <w:r>
        <w:rPr>
          <w:rFonts w:hint="eastAsia"/>
        </w:rPr>
        <w:t>起爆炸袭击，2014年增加到107起，到2015年，则增长至194起。2015年，“博科圣地”发动的爆炸袭击</w:t>
      </w:r>
      <w:ins w:id="1635" w:author="周虹宇" w:date="2018-09-09T21:44:00Z">
        <w:r>
          <w:rPr>
            <w:rFonts w:hint="eastAsia"/>
          </w:rPr>
          <w:t>中</w:t>
        </w:r>
      </w:ins>
      <w:r>
        <w:rPr>
          <w:rFonts w:hint="eastAsia"/>
        </w:rPr>
        <w:t>四分之三</w:t>
      </w:r>
      <w:del w:id="1636" w:author="周虹宇" w:date="2018-09-09T21:44:00Z">
        <w:r>
          <w:rPr>
            <w:rFonts w:hint="eastAsia"/>
          </w:rPr>
          <w:delText>皆</w:delText>
        </w:r>
      </w:del>
      <w:r>
        <w:rPr>
          <w:rFonts w:hint="eastAsia"/>
        </w:rPr>
        <w:t>为自杀式袭击，相比2014年，是一个战略上的巨大改变。其策略的变化其实也反映出“博科圣地”</w:t>
      </w:r>
      <w:ins w:id="1637" w:author="周虹宇" w:date="2018-09-09T21:59:00Z">
        <w:r>
          <w:rPr>
            <w:rFonts w:hint="eastAsia"/>
          </w:rPr>
          <w:t>活动区域</w:t>
        </w:r>
      </w:ins>
      <w:ins w:id="1638" w:author="周虹宇" w:date="2018-09-09T22:00:00Z">
        <w:r>
          <w:rPr>
            <w:rFonts w:hint="eastAsia"/>
          </w:rPr>
          <w:t>安全水平的提高趋势，为了适应这种趋势，</w:t>
        </w:r>
      </w:ins>
      <w:ins w:id="1639" w:author="周虹宇" w:date="2018-09-09T22:04:00Z">
        <w:r>
          <w:rPr>
            <w:rFonts w:hint="eastAsia"/>
          </w:rPr>
          <w:t>“博科圣地”不得不采用自杀式袭击这种更难预防的方式</w:t>
        </w:r>
      </w:ins>
      <w:del w:id="1640" w:author="周虹宇" w:date="2018-09-09T22:04:00Z">
        <w:r>
          <w:rPr>
            <w:rFonts w:hint="eastAsia"/>
          </w:rPr>
          <w:delText>为适应发动恐怖袭击的国家安全水平提高的趋势，使用不易察觉的自杀式袭击不易以适应之</w:delText>
        </w:r>
      </w:del>
      <w:r>
        <w:rPr>
          <w:rFonts w:hint="eastAsia"/>
        </w:rPr>
        <w:t>。越来越多的妇女儿童成为人体炸弹。许多爆炸袭击以商场等公共场所作为袭击目标，比如说，2015年1月，</w:t>
      </w:r>
      <w:ins w:id="1641" w:author="周虹宇" w:date="2018-09-09T22:05:00Z">
        <w:r>
          <w:rPr>
            <w:rFonts w:hint="eastAsia"/>
          </w:rPr>
          <w:t>在</w:t>
        </w:r>
      </w:ins>
      <w:r>
        <w:rPr>
          <w:rFonts w:hint="eastAsia"/>
        </w:rPr>
        <w:t>迈杜古里的周一市场，一名十岁的小女孩身负炸弹，自爆后，导致至少20人死亡。自杀式袭击平均每起</w:t>
      </w:r>
      <w:ins w:id="1642" w:author="周虹宇" w:date="2018-09-09T22:05:00Z">
        <w:r>
          <w:rPr>
            <w:rFonts w:hint="eastAsia"/>
          </w:rPr>
          <w:t>造成</w:t>
        </w:r>
      </w:ins>
      <w:del w:id="1643" w:author="周虹宇" w:date="2018-09-09T22:05:00Z">
        <w:r>
          <w:rPr>
            <w:rFonts w:hint="eastAsia"/>
          </w:rPr>
          <w:delText>致死</w:delText>
        </w:r>
      </w:del>
      <w:r>
        <w:rPr>
          <w:rFonts w:hint="eastAsia"/>
        </w:rPr>
        <w:t>10人</w:t>
      </w:r>
      <w:ins w:id="1644" w:author="周虹宇" w:date="2018-09-09T22:05:00Z">
        <w:r>
          <w:rPr>
            <w:rFonts w:hint="eastAsia"/>
          </w:rPr>
          <w:t>死亡</w:t>
        </w:r>
      </w:ins>
      <w:r>
        <w:rPr>
          <w:rFonts w:hint="eastAsia"/>
        </w:rPr>
        <w:t>。</w:t>
      </w:r>
    </w:p>
    <w:p/>
    <w:p>
      <w:r>
        <w:rPr>
          <w:rFonts w:hint="eastAsia"/>
        </w:rPr>
        <w:t xml:space="preserve">    </w:t>
      </w:r>
    </w:p>
    <w:p>
      <w:pPr>
        <w:rPr>
          <w:b/>
        </w:rPr>
      </w:pPr>
      <w:r>
        <w:rPr>
          <w:rFonts w:hint="eastAsia"/>
          <w:b/>
        </w:rPr>
        <w:t>“博科圣地”经济来源</w:t>
      </w:r>
    </w:p>
    <w:p>
      <w:r>
        <w:rPr>
          <w:rFonts w:hint="eastAsia"/>
        </w:rPr>
        <w:t>年获利：2.5亿美元</w:t>
      </w:r>
    </w:p>
    <w:p>
      <w:r>
        <w:rPr>
          <w:rFonts w:hint="eastAsia"/>
        </w:rPr>
        <w:t>主要经济来源：通过绑架获取赎金、或敲诈</w:t>
      </w:r>
    </w:p>
    <w:p>
      <w:r>
        <w:rPr>
          <w:rFonts w:hint="eastAsia"/>
        </w:rPr>
        <w:t>其他获利活动：银行抢窃、非法采矿、外来捐赠、毒品走私</w:t>
      </w:r>
    </w:p>
    <w:p/>
    <w:p>
      <w:r>
        <w:rPr>
          <w:rFonts w:hint="eastAsia"/>
        </w:rPr>
        <w:t xml:space="preserve">    与“伊斯兰国”不同，“博科圣地”筹资结构较为简</w:t>
      </w:r>
      <w:ins w:id="1645" w:author="周虹宇" w:date="2018-09-09T22:06:00Z">
        <w:r>
          <w:rPr>
            <w:rFonts w:hint="eastAsia"/>
          </w:rPr>
          <w:t>单</w:t>
        </w:r>
      </w:ins>
      <w:del w:id="1646" w:author="周虹宇" w:date="2018-09-09T22:05:00Z">
        <w:r>
          <w:rPr>
            <w:rFonts w:hint="eastAsia"/>
          </w:rPr>
          <w:delText>易</w:delText>
        </w:r>
      </w:del>
      <w:r>
        <w:rPr>
          <w:rFonts w:hint="eastAsia"/>
        </w:rPr>
        <w:t>。“博科圣地”的主要资金来源是通过绑架获取赎金</w:t>
      </w:r>
      <w:del w:id="1647" w:author="周虹宇" w:date="2018-09-09T22:06:00Z">
        <w:r>
          <w:rPr>
            <w:rFonts w:hint="eastAsia"/>
          </w:rPr>
          <w:delText>、</w:delText>
        </w:r>
      </w:del>
      <w:r>
        <w:rPr>
          <w:rFonts w:hint="eastAsia"/>
        </w:rPr>
        <w:t>或</w:t>
      </w:r>
      <w:ins w:id="1648" w:author="周虹宇" w:date="2018-09-09T22:06:00Z">
        <w:r>
          <w:rPr>
            <w:rFonts w:hint="eastAsia"/>
          </w:rPr>
          <w:t>者</w:t>
        </w:r>
      </w:ins>
      <w:r>
        <w:rPr>
          <w:rFonts w:hint="eastAsia"/>
        </w:rPr>
        <w:t>敲诈，其中就包括对奇博克镇一所中学的女生进行大规模人质挟持。据联合国安全理事会</w:t>
      </w:r>
      <w:ins w:id="1649" w:author="周虹宇" w:date="2018-09-09T22:08:00Z">
        <w:r>
          <w:rPr>
            <w:rFonts w:hint="eastAsia"/>
          </w:rPr>
          <w:t>介绍</w:t>
        </w:r>
      </w:ins>
      <w:del w:id="1650" w:author="周虹宇" w:date="2018-09-09T22:08:00Z">
        <w:r>
          <w:rPr>
            <w:rFonts w:hint="eastAsia"/>
          </w:rPr>
          <w:delText>宣传</w:delText>
        </w:r>
      </w:del>
      <w:r>
        <w:rPr>
          <w:rFonts w:hint="eastAsia"/>
        </w:rPr>
        <w:t>，“博科圣地”也会通过贩卖人口获取利润。“博科圣地”其他经济来源包括银行抢劫、非法采矿</w:t>
      </w:r>
      <w:ins w:id="1651" w:author="周虹宇" w:date="2018-09-09T22:15:00Z">
        <w:r>
          <w:rPr>
            <w:rFonts w:hint="eastAsia"/>
          </w:rPr>
          <w:t>以及</w:t>
        </w:r>
      </w:ins>
      <w:del w:id="1652" w:author="周虹宇" w:date="2018-09-09T22:15:00Z">
        <w:r>
          <w:rPr>
            <w:rFonts w:hint="eastAsia"/>
          </w:rPr>
          <w:delText>、</w:delText>
        </w:r>
      </w:del>
      <w:ins w:id="1653" w:author="周虹宇" w:date="2018-09-09T22:13:00Z">
        <w:r>
          <w:rPr>
            <w:rFonts w:hint="eastAsia"/>
          </w:rPr>
          <w:t>确保其支持的</w:t>
        </w:r>
      </w:ins>
      <w:ins w:id="1654" w:author="周虹宇" w:date="2018-09-09T22:11:00Z">
        <w:r>
          <w:rPr>
            <w:rFonts w:hint="eastAsia"/>
          </w:rPr>
          <w:t>毒品</w:t>
        </w:r>
      </w:ins>
      <w:ins w:id="1655" w:author="周虹宇" w:date="2018-09-09T22:09:00Z">
        <w:r>
          <w:rPr>
            <w:rFonts w:hint="eastAsia"/>
          </w:rPr>
          <w:t>垄断联盟</w:t>
        </w:r>
      </w:ins>
      <w:ins w:id="1656" w:author="周虹宇" w:date="2018-09-09T22:14:00Z">
        <w:r>
          <w:rPr>
            <w:rFonts w:hint="eastAsia"/>
          </w:rPr>
          <w:t>能够</w:t>
        </w:r>
      </w:ins>
      <w:ins w:id="1657" w:author="周虹宇" w:date="2018-09-09T22:13:00Z">
        <w:r>
          <w:rPr>
            <w:rFonts w:hint="eastAsia"/>
          </w:rPr>
          <w:t>来往于尼日利亚等</w:t>
        </w:r>
      </w:ins>
      <w:ins w:id="1658" w:author="周虹宇" w:date="2018-09-09T22:15:00Z">
        <w:r>
          <w:rPr>
            <w:rFonts w:hint="eastAsia"/>
          </w:rPr>
          <w:t>一系列</w:t>
        </w:r>
      </w:ins>
      <w:del w:id="1659" w:author="周虹宇" w:date="2018-09-09T22:15:00Z">
        <w:r>
          <w:rPr>
            <w:rFonts w:hint="eastAsia"/>
          </w:rPr>
          <w:delText>支持毒品集团可顺利穿梭尼日利亚运输毒品等一系列</w:delText>
        </w:r>
      </w:del>
      <w:ins w:id="1660" w:author="周虹宇" w:date="2018-09-09T22:15:00Z">
        <w:r>
          <w:rPr>
            <w:rFonts w:hint="eastAsia"/>
          </w:rPr>
          <w:t>的</w:t>
        </w:r>
      </w:ins>
      <w:r>
        <w:rPr>
          <w:rFonts w:hint="eastAsia"/>
        </w:rPr>
        <w:t>犯罪行为。</w:t>
      </w:r>
    </w:p>
    <w:p/>
    <w:p>
      <w:r>
        <w:rPr>
          <w:rFonts w:hint="eastAsia"/>
        </w:rPr>
        <w:t xml:space="preserve">    </w:t>
      </w:r>
    </w:p>
    <w:p/>
    <w:p/>
    <w:p/>
    <w:p/>
    <w:p/>
    <w:p/>
    <w:p/>
    <w:p/>
    <w:p/>
    <w:p/>
    <w:p/>
    <w:p/>
    <w:p/>
    <w:p/>
    <w:p/>
    <w:p/>
    <w:p/>
    <w:p/>
    <w:p>
      <w:pPr>
        <w:rPr>
          <w:b/>
          <w:color w:val="C00000"/>
          <w:sz w:val="28"/>
          <w:szCs w:val="28"/>
        </w:rPr>
      </w:pPr>
      <w:r>
        <w:rPr>
          <w:rFonts w:hint="eastAsia"/>
          <w:b/>
          <w:color w:val="C00000"/>
          <w:sz w:val="28"/>
          <w:szCs w:val="28"/>
        </w:rPr>
        <w:t>塔利班</w:t>
      </w:r>
    </w:p>
    <w:p>
      <w:r>
        <w:rPr>
          <w:rFonts w:hint="eastAsia"/>
        </w:rPr>
        <w:t>组织名称：塔利班</w:t>
      </w:r>
    </w:p>
    <w:p>
      <w:r>
        <w:rPr>
          <w:rFonts w:hint="eastAsia"/>
        </w:rPr>
        <w:t>恐怖袭击数：1094</w:t>
      </w:r>
    </w:p>
    <w:p>
      <w:r>
        <w:rPr>
          <w:rFonts w:hint="eastAsia"/>
        </w:rPr>
        <w:t>致死人数：4502</w:t>
      </w:r>
    </w:p>
    <w:p>
      <w:r>
        <w:rPr>
          <w:rFonts w:hint="eastAsia"/>
        </w:rPr>
        <w:t>致伤人数：4685</w:t>
      </w:r>
    </w:p>
    <w:p>
      <w:r>
        <w:rPr>
          <w:rFonts w:hint="eastAsia"/>
        </w:rPr>
        <w:t>袭击国家：布基纳法索、喀麦隆、阿富汗</w:t>
      </w:r>
    </w:p>
    <w:p/>
    <w:p>
      <w:r>
        <w:rPr>
          <w:rFonts w:hint="eastAsia"/>
        </w:rPr>
        <w:t xml:space="preserve">    塔利班于1994年由默罕默德·奥马尔建立，最初由圣战者组织（对抗20世纪80年代</w:t>
      </w:r>
      <w:del w:id="1661" w:author="周虹宇" w:date="2018-09-10T08:33:00Z">
        <w:r>
          <w:rPr>
            <w:rFonts w:hint="eastAsia"/>
          </w:rPr>
          <w:delText>苏维埃</w:delText>
        </w:r>
      </w:del>
      <w:ins w:id="1662" w:author="周虹宇" w:date="2018-09-10T08:33:00Z">
        <w:r>
          <w:rPr>
            <w:rFonts w:hint="eastAsia"/>
          </w:rPr>
          <w:t>苏联</w:t>
        </w:r>
      </w:ins>
      <w:r>
        <w:rPr>
          <w:rFonts w:hint="eastAsia"/>
        </w:rPr>
        <w:t>对阿富汗的入侵）及普什图族人合并而成。1996年，塔利班获得阿富汗的控制权，直至2001年，以美国为首的北大西洋公约组织</w:t>
      </w:r>
      <w:r>
        <w:t>(NATO)</w:t>
      </w:r>
      <w:r>
        <w:rPr>
          <w:rFonts w:hint="eastAsia"/>
        </w:rPr>
        <w:t>入侵阿富汗，</w:t>
      </w:r>
      <w:del w:id="1663" w:author="周虹宇" w:date="2018-09-09T22:27:00Z">
        <w:r>
          <w:rPr>
            <w:rFonts w:hint="eastAsia"/>
          </w:rPr>
          <w:delText>因此</w:delText>
        </w:r>
      </w:del>
      <w:ins w:id="1664" w:author="周虹宇" w:date="2018-09-09T22:28:00Z">
        <w:r>
          <w:rPr>
            <w:rFonts w:hint="eastAsia"/>
          </w:rPr>
          <w:t>导致</w:t>
        </w:r>
      </w:ins>
      <w:r>
        <w:rPr>
          <w:rFonts w:hint="eastAsia"/>
        </w:rPr>
        <w:t>塔利班失去统治权。</w:t>
      </w:r>
      <w:del w:id="1665" w:author="周虹宇" w:date="2018-09-09T22:29:00Z">
        <w:r>
          <w:rPr>
            <w:rFonts w:hint="eastAsia"/>
          </w:rPr>
          <w:delText>随着</w:delText>
        </w:r>
      </w:del>
      <w:r>
        <w:rPr>
          <w:rFonts w:hint="eastAsia"/>
        </w:rPr>
        <w:t>2013年北约撤军</w:t>
      </w:r>
      <w:ins w:id="1666" w:author="周虹宇" w:date="2018-09-09T22:29:00Z">
        <w:r>
          <w:rPr>
            <w:rFonts w:hint="eastAsia"/>
          </w:rPr>
          <w:t>后</w:t>
        </w:r>
      </w:ins>
      <w:r>
        <w:rPr>
          <w:rFonts w:hint="eastAsia"/>
        </w:rPr>
        <w:t>，塔利班发动的恐怖袭击有所增加。</w:t>
      </w:r>
    </w:p>
    <w:p/>
    <w:p>
      <w:r>
        <w:rPr>
          <w:rFonts w:hint="eastAsia"/>
        </w:rPr>
        <w:t xml:space="preserve">    塔利班恐怖袭击致死人数在2015年达到顶峰，塔利班2015年共发动1094起恐怖袭击，致4502人死亡，相比2014年，塔利班发动的恐怖袭击数量和致死人数分别增加</w:t>
      </w:r>
      <w:ins w:id="1667" w:author="周虹宇" w:date="2018-09-09T22:31:00Z">
        <w:r>
          <w:rPr>
            <w:rFonts w:hint="eastAsia"/>
          </w:rPr>
          <w:t>了</w:t>
        </w:r>
      </w:ins>
      <w:r>
        <w:rPr>
          <w:rFonts w:hint="eastAsia"/>
        </w:rPr>
        <w:t>23%和29%，且2014年是除2015年外塔利班恐怖袭击致死人数又一</w:t>
      </w:r>
      <w:ins w:id="1668" w:author="周虹宇" w:date="2018-09-09T22:31:00Z">
        <w:r>
          <w:rPr>
            <w:rFonts w:hint="eastAsia"/>
          </w:rPr>
          <w:t>鼎</w:t>
        </w:r>
      </w:ins>
      <w:del w:id="1669" w:author="周虹宇" w:date="2018-09-09T22:31:00Z">
        <w:r>
          <w:rPr>
            <w:rFonts w:hint="eastAsia"/>
          </w:rPr>
          <w:delText>顶</w:delText>
        </w:r>
      </w:del>
      <w:r>
        <w:rPr>
          <w:rFonts w:hint="eastAsia"/>
        </w:rPr>
        <w:t>峰时期。2015年，阿富汗因内战遇害的人数创下历史新高，该年阿富汗共18000人因内战死亡。</w:t>
      </w:r>
    </w:p>
    <w:p/>
    <w:p>
      <w:r>
        <w:rPr>
          <w:rFonts w:hint="eastAsia"/>
        </w:rPr>
        <w:t xml:space="preserve">    塔利班试图通过摧毁各国家机构，以达到动摇政府</w:t>
      </w:r>
      <w:del w:id="1670" w:author="周虹宇" w:date="2018-09-09T22:34:00Z">
        <w:r>
          <w:rPr>
            <w:rFonts w:hint="eastAsia"/>
          </w:rPr>
          <w:delText>稳定</w:delText>
        </w:r>
      </w:del>
      <w:r>
        <w:rPr>
          <w:rFonts w:hint="eastAsia"/>
        </w:rPr>
        <w:t>根基的目的。因此，2015年，警察成了塔利班的主要袭击目标。塔利班针对警察的恐怖袭击和致死人数占到其所有恐怖袭击和致死人数50%，具体而言，2015年，共有543起以警察为目标的恐怖袭击，共造成2259名警察牺牲。</w:t>
      </w:r>
      <w:del w:id="1671" w:author="周虹宇" w:date="2018-09-09T22:35:00Z">
        <w:r>
          <w:rPr>
            <w:rFonts w:hint="eastAsia"/>
          </w:rPr>
          <w:delText>大多数</w:delText>
        </w:r>
      </w:del>
      <w:ins w:id="1672" w:author="周虹宇" w:date="2018-09-09T22:35:00Z">
        <w:r>
          <w:rPr>
            <w:rFonts w:hint="eastAsia"/>
          </w:rPr>
          <w:t>这些</w:t>
        </w:r>
      </w:ins>
      <w:r>
        <w:rPr>
          <w:rFonts w:hint="eastAsia"/>
        </w:rPr>
        <w:t>以警察为目标的恐怖袭击</w:t>
      </w:r>
      <w:ins w:id="1673" w:author="周虹宇" w:date="2018-09-09T22:35:00Z">
        <w:r>
          <w:rPr>
            <w:rFonts w:hint="eastAsia"/>
          </w:rPr>
          <w:t>大</w:t>
        </w:r>
      </w:ins>
      <w:r>
        <w:rPr>
          <w:rFonts w:hint="eastAsia"/>
        </w:rPr>
        <w:t>都发生在检查站、哨站或警察巡逻期间，</w:t>
      </w:r>
      <w:ins w:id="1674" w:author="周虹宇" w:date="2018-09-09T22:37:00Z">
        <w:r>
          <w:rPr>
            <w:rFonts w:hint="eastAsia"/>
          </w:rPr>
          <w:t>以</w:t>
        </w:r>
      </w:ins>
      <w:del w:id="1675" w:author="周虹宇" w:date="2018-09-09T22:37:00Z">
        <w:r>
          <w:rPr>
            <w:rFonts w:hint="eastAsia"/>
          </w:rPr>
          <w:delText>使用武装器械</w:delText>
        </w:r>
      </w:del>
      <w:ins w:id="1676" w:author="周虹宇" w:date="2018-09-09T22:38:00Z">
        <w:r>
          <w:rPr>
            <w:rFonts w:hint="eastAsia"/>
          </w:rPr>
          <w:t>武装突袭的方式发起攻击</w:t>
        </w:r>
      </w:ins>
      <w:r>
        <w:rPr>
          <w:rFonts w:hint="eastAsia"/>
        </w:rPr>
        <w:t>。针对警察的恐怖袭击</w:t>
      </w:r>
      <w:ins w:id="1677" w:author="周虹宇" w:date="2018-09-09T22:38:00Z">
        <w:r>
          <w:rPr>
            <w:rFonts w:hint="eastAsia"/>
          </w:rPr>
          <w:t>有</w:t>
        </w:r>
      </w:ins>
      <w:r>
        <w:rPr>
          <w:rFonts w:hint="eastAsia"/>
        </w:rPr>
        <w:t>20%</w:t>
      </w:r>
      <w:del w:id="1678" w:author="周虹宇" w:date="2018-09-09T22:38:00Z">
        <w:r>
          <w:rPr>
            <w:rFonts w:hint="eastAsia"/>
          </w:rPr>
          <w:delText>都</w:delText>
        </w:r>
      </w:del>
      <w:r>
        <w:rPr>
          <w:rFonts w:hint="eastAsia"/>
        </w:rPr>
        <w:t>使用</w:t>
      </w:r>
      <w:ins w:id="1679" w:author="周虹宇" w:date="2018-09-09T22:38:00Z">
        <w:r>
          <w:rPr>
            <w:rFonts w:hint="eastAsia"/>
          </w:rPr>
          <w:t>了</w:t>
        </w:r>
      </w:ins>
      <w:r>
        <w:rPr>
          <w:rFonts w:hint="eastAsia"/>
        </w:rPr>
        <w:t>炸弹，且趋向于轰炸警察总部。总体而言，自杀式爆炸袭击要比其他形式的恐怖袭击杀伤力更大。2015年，以警察为目标的自杀式爆炸袭击平均每起致死6.4人，而其他种类的恐怖袭击则每起致死2人。</w:t>
      </w:r>
    </w:p>
    <w:p/>
    <w:p>
      <w:r>
        <w:rPr>
          <w:rFonts w:hint="eastAsia"/>
        </w:rPr>
        <w:t xml:space="preserve">    塔利班第二袭击目标为平民，针对该群体的恐怖袭击占总数的20%。此类恐怖袭击</w:t>
      </w:r>
      <w:ins w:id="1680" w:author="周虹宇" w:date="2018-09-09T22:39:00Z">
        <w:r>
          <w:rPr>
            <w:rFonts w:hint="eastAsia"/>
          </w:rPr>
          <w:t>有</w:t>
        </w:r>
      </w:ins>
      <w:r>
        <w:rPr>
          <w:rFonts w:hint="eastAsia"/>
        </w:rPr>
        <w:t>三分之一</w:t>
      </w:r>
      <w:del w:id="1681" w:author="周虹宇" w:date="2018-09-09T22:39:00Z">
        <w:r>
          <w:rPr>
            <w:rFonts w:hint="eastAsia"/>
          </w:rPr>
          <w:delText>都</w:delText>
        </w:r>
      </w:del>
      <w:r>
        <w:rPr>
          <w:rFonts w:hint="eastAsia"/>
        </w:rPr>
        <w:t>使用</w:t>
      </w:r>
      <w:ins w:id="1682" w:author="周虹宇" w:date="2018-09-09T22:39:00Z">
        <w:r>
          <w:rPr>
            <w:rFonts w:hint="eastAsia"/>
          </w:rPr>
          <w:t>了</w:t>
        </w:r>
      </w:ins>
      <w:r>
        <w:rPr>
          <w:rFonts w:hint="eastAsia"/>
        </w:rPr>
        <w:t>炸弹，然而，</w:t>
      </w:r>
      <w:ins w:id="1683" w:author="周虹宇" w:date="2018-09-09T22:39:00Z">
        <w:r>
          <w:rPr>
            <w:rFonts w:hint="eastAsia"/>
          </w:rPr>
          <w:t>其中</w:t>
        </w:r>
      </w:ins>
      <w:r>
        <w:rPr>
          <w:rFonts w:hint="eastAsia"/>
        </w:rPr>
        <w:t>仅</w:t>
      </w:r>
      <w:ins w:id="1684" w:author="周虹宇" w:date="2018-09-09T22:39:00Z">
        <w:r>
          <w:rPr>
            <w:rFonts w:hint="eastAsia"/>
          </w:rPr>
          <w:t>有</w:t>
        </w:r>
      </w:ins>
      <w:r>
        <w:rPr>
          <w:rFonts w:hint="eastAsia"/>
        </w:rPr>
        <w:t>约6%为自杀式恐怖袭击。</w:t>
      </w:r>
      <w:del w:id="1685" w:author="周虹宇" w:date="2018-09-09T22:40:00Z">
        <w:r>
          <w:rPr>
            <w:rFonts w:hint="eastAsia"/>
          </w:rPr>
          <w:delText>塔利班</w:delText>
        </w:r>
      </w:del>
      <w:ins w:id="1686" w:author="周虹宇" w:date="2018-09-09T22:40:00Z">
        <w:r>
          <w:rPr>
            <w:rFonts w:hint="eastAsia"/>
          </w:rPr>
          <w:t>排第三的</w:t>
        </w:r>
      </w:ins>
      <w:del w:id="1687" w:author="周虹宇" w:date="2018-09-09T22:40:00Z">
        <w:r>
          <w:rPr>
            <w:rFonts w:hint="eastAsia"/>
          </w:rPr>
          <w:delText>第三</w:delText>
        </w:r>
      </w:del>
      <w:r>
        <w:rPr>
          <w:rFonts w:hint="eastAsia"/>
        </w:rPr>
        <w:t>袭击目标为军队，此类恐怖袭击和致死人数分别占总数的5%和13%。2015年，塔利班共发动55起以军队为目标的恐怖袭击，致577人死亡。</w:t>
      </w:r>
    </w:p>
    <w:p/>
    <w:p>
      <w:r>
        <w:rPr>
          <w:rFonts w:hint="eastAsia"/>
        </w:rPr>
        <w:t xml:space="preserve">    塔利班恐怖袭击多年集中于阿富汗和巴基斯坦边境交界处。然而，由于塔利班向阿富汗北部、靠塔吉克斯坦边境扩张，因此塔利班在阿富汗北部各省的恐怖袭击有所增加。</w:t>
      </w:r>
    </w:p>
    <w:p/>
    <w:p/>
    <w:p>
      <w:pPr>
        <w:rPr>
          <w:b/>
        </w:rPr>
      </w:pPr>
      <w:r>
        <w:rPr>
          <w:rFonts w:hint="eastAsia"/>
          <w:b/>
        </w:rPr>
        <w:t>塔利班经济来源</w:t>
      </w:r>
    </w:p>
    <w:p>
      <w:r>
        <w:rPr>
          <w:rFonts w:hint="eastAsia"/>
        </w:rPr>
        <w:t>年获利：40亿美元</w:t>
      </w:r>
    </w:p>
    <w:p>
      <w:r>
        <w:rPr>
          <w:rFonts w:hint="eastAsia"/>
        </w:rPr>
        <w:t>主要经济来源：鸦片走私及海洛因走私</w:t>
      </w:r>
    </w:p>
    <w:p>
      <w:r>
        <w:rPr>
          <w:rFonts w:hint="eastAsia"/>
        </w:rPr>
        <w:t>其他获利活动：</w:t>
      </w:r>
      <w:ins w:id="1688" w:author="周虹宇" w:date="2018-09-09T22:42:00Z">
        <w:r>
          <w:rPr>
            <w:rFonts w:hint="eastAsia"/>
          </w:rPr>
          <w:t>税收</w:t>
        </w:r>
      </w:ins>
      <w:del w:id="1689" w:author="周虹宇" w:date="2018-09-09T22:42:00Z">
        <w:r>
          <w:rPr>
            <w:rFonts w:hint="eastAsia"/>
          </w:rPr>
          <w:delText>收税</w:delText>
        </w:r>
      </w:del>
      <w:r>
        <w:rPr>
          <w:rFonts w:hint="eastAsia"/>
        </w:rPr>
        <w:t>（十一税及天课）、敲诈</w:t>
      </w:r>
      <w:ins w:id="1690" w:author="周虹宇" w:date="2018-09-09T22:42:00Z">
        <w:r>
          <w:rPr>
            <w:rFonts w:hint="eastAsia"/>
          </w:rPr>
          <w:t>勒索</w:t>
        </w:r>
      </w:ins>
      <w:r>
        <w:rPr>
          <w:rFonts w:hint="eastAsia"/>
        </w:rPr>
        <w:t>、外来捐赠</w:t>
      </w:r>
    </w:p>
    <w:p/>
    <w:p>
      <w:r>
        <w:rPr>
          <w:rFonts w:hint="eastAsia"/>
        </w:rPr>
        <w:t xml:space="preserve">    鸦片交易是塔利班最主要的经济来源，据估计，塔利班通过鸦片交易</w:t>
      </w:r>
      <w:ins w:id="1691" w:author="周虹宇" w:date="2018-09-09T22:43:00Z">
        <w:r>
          <w:rPr>
            <w:rFonts w:hint="eastAsia"/>
          </w:rPr>
          <w:t>每</w:t>
        </w:r>
      </w:ins>
      <w:del w:id="1692" w:author="周虹宇" w:date="2018-09-09T22:43:00Z">
        <w:r>
          <w:rPr>
            <w:rFonts w:hint="eastAsia"/>
          </w:rPr>
          <w:delText>一</w:delText>
        </w:r>
      </w:del>
      <w:r>
        <w:rPr>
          <w:rFonts w:hint="eastAsia"/>
        </w:rPr>
        <w:t>年可获得20亿美元的利润。</w:t>
      </w:r>
    </w:p>
    <w:p/>
    <w:p>
      <w:r>
        <w:rPr>
          <w:rFonts w:hint="eastAsia"/>
        </w:rPr>
        <w:t xml:space="preserve">    毒品走私犯向塔利班支付一定费用以保护交易市场，同时帮助</w:t>
      </w:r>
      <w:ins w:id="1693" w:author="周虹宇" w:date="2018-09-09T22:44:00Z">
        <w:r>
          <w:rPr>
            <w:rFonts w:hint="eastAsia"/>
          </w:rPr>
          <w:t>其</w:t>
        </w:r>
      </w:ins>
      <w:r>
        <w:rPr>
          <w:rFonts w:hint="eastAsia"/>
        </w:rPr>
        <w:t>护送鸦片的运输。阿富汗一直是全球鸦片生产最多的国家。</w:t>
      </w:r>
    </w:p>
    <w:p/>
    <w:p>
      <w:r>
        <w:rPr>
          <w:rFonts w:hint="eastAsia"/>
        </w:rPr>
        <w:t xml:space="preserve">    塔利班第二大经历来源为征税，包括十一税（向农产收割征收10%的税）、天课（向富人征收2.5%的税）。塔利班还</w:t>
      </w:r>
      <w:ins w:id="1694" w:author="周虹宇" w:date="2018-09-09T22:46:00Z">
        <w:r>
          <w:rPr>
            <w:rFonts w:hint="eastAsia"/>
          </w:rPr>
          <w:t>在</w:t>
        </w:r>
      </w:ins>
      <w:del w:id="1695" w:author="周虹宇" w:date="2018-09-09T22:46:00Z">
        <w:r>
          <w:rPr>
            <w:rFonts w:hint="eastAsia"/>
          </w:rPr>
          <w:delText>向</w:delText>
        </w:r>
      </w:del>
      <w:ins w:id="1696" w:author="周虹宇" w:date="2018-09-09T22:46:00Z">
        <w:r>
          <w:rPr>
            <w:rFonts w:hint="eastAsia"/>
          </w:rPr>
          <w:t>其没有控制的服务上加强税收</w:t>
        </w:r>
      </w:ins>
      <w:del w:id="1697" w:author="周虹宇" w:date="2018-09-09T22:46:00Z">
        <w:r>
          <w:rPr>
            <w:rFonts w:hint="eastAsia"/>
          </w:rPr>
          <w:delText>没有加以控制的公共服务征税</w:delText>
        </w:r>
      </w:del>
      <w:r>
        <w:rPr>
          <w:rFonts w:hint="eastAsia"/>
        </w:rPr>
        <w:t>，如水和电的供应</w:t>
      </w:r>
      <w:ins w:id="1698" w:author="周虹宇" w:date="2018-09-09T22:46:00Z">
        <w:r>
          <w:rPr>
            <w:rFonts w:hint="eastAsia"/>
          </w:rPr>
          <w:t>服务</w:t>
        </w:r>
      </w:ins>
      <w:r>
        <w:rPr>
          <w:rFonts w:hint="eastAsia"/>
        </w:rPr>
        <w:t>。大型建筑企业、火车运输公司、电信企业、矿业公司都面临着塔利班的敲诈。</w:t>
      </w:r>
    </w:p>
    <w:p/>
    <w:p>
      <w:r>
        <w:rPr>
          <w:rFonts w:hint="eastAsia"/>
        </w:rPr>
        <w:t xml:space="preserve">    2012年，联合国安全理事会报道</w:t>
      </w:r>
      <w:ins w:id="1699" w:author="周虹宇" w:date="2018-09-09T22:52:00Z">
        <w:r>
          <w:rPr>
            <w:rFonts w:hint="eastAsia"/>
          </w:rPr>
          <w:t>称</w:t>
        </w:r>
      </w:ins>
      <w:r>
        <w:rPr>
          <w:rFonts w:hint="eastAsia"/>
        </w:rPr>
        <w:t>，塔利班通过征税、外来捐赠、敲诈、鸦片交易共获利40亿美元。考虑到2012-2015年，阿富汗罂粟种植量上升19%，可以猜想近年来，塔利班</w:t>
      </w:r>
      <w:ins w:id="1700" w:author="周虹宇" w:date="2018-09-09T22:52:00Z">
        <w:r>
          <w:rPr>
            <w:rFonts w:hint="eastAsia"/>
          </w:rPr>
          <w:t>的</w:t>
        </w:r>
      </w:ins>
      <w:r>
        <w:rPr>
          <w:rFonts w:hint="eastAsia"/>
        </w:rPr>
        <w:t>获利中</w:t>
      </w:r>
      <w:ins w:id="1701" w:author="周虹宇" w:date="2018-09-09T22:52:00Z">
        <w:r>
          <w:rPr>
            <w:rFonts w:hint="eastAsia"/>
          </w:rPr>
          <w:t>有超过</w:t>
        </w:r>
      </w:ins>
      <w:del w:id="1702" w:author="周虹宇" w:date="2018-09-09T22:52:00Z">
        <w:r>
          <w:rPr>
            <w:rFonts w:hint="eastAsia"/>
          </w:rPr>
          <w:delText>多于</w:delText>
        </w:r>
      </w:del>
      <w:r>
        <w:rPr>
          <w:rFonts w:hint="eastAsia"/>
        </w:rPr>
        <w:t>20亿美元</w:t>
      </w:r>
      <w:del w:id="1703" w:author="周虹宇" w:date="2018-09-09T22:52:00Z">
        <w:r>
          <w:rPr>
            <w:rFonts w:hint="eastAsia"/>
          </w:rPr>
          <w:delText>都</w:delText>
        </w:r>
      </w:del>
      <w:r>
        <w:rPr>
          <w:rFonts w:hint="eastAsia"/>
        </w:rPr>
        <w:t>是来自于鸦片贸易。据报道，沙特阿拉伯、科威特、阿拉伯联合酋长国等组成的海湾合作委员会通过伊斯兰慈善组织或其他组织机构向塔利班提供资金支持。</w:t>
      </w:r>
    </w:p>
    <w:p/>
    <w:p/>
    <w:p>
      <w:r>
        <w:drawing>
          <wp:inline distT="0" distB="0" distL="0" distR="0">
            <wp:extent cx="5274310" cy="31280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grayscl/>
                      <a:extLst>
                        <a:ext uri="{28A0092B-C50C-407E-A947-70E740481C1C}">
                          <a14:useLocalDpi xmlns:a14="http://schemas.microsoft.com/office/drawing/2010/main" val="0"/>
                        </a:ext>
                      </a:extLst>
                    </a:blip>
                    <a:stretch>
                      <a:fillRect/>
                    </a:stretch>
                  </pic:blipFill>
                  <pic:spPr>
                    <a:xfrm>
                      <a:off x="0" y="0"/>
                      <a:ext cx="5274310" cy="3128010"/>
                    </a:xfrm>
                    <a:prstGeom prst="rect">
                      <a:avLst/>
                    </a:prstGeom>
                  </pic:spPr>
                </pic:pic>
              </a:graphicData>
            </a:graphic>
          </wp:inline>
        </w:drawing>
      </w:r>
    </w:p>
    <w:p/>
    <w:p/>
    <w:p/>
    <w:p/>
    <w:p/>
    <w:p/>
    <w:p/>
    <w:p/>
    <w:p/>
    <w:p/>
    <w:p/>
    <w:p/>
    <w:p/>
    <w:p>
      <w:pPr>
        <w:rPr>
          <w:b/>
          <w:color w:val="C00000"/>
          <w:sz w:val="28"/>
          <w:szCs w:val="28"/>
        </w:rPr>
      </w:pPr>
      <w:r>
        <w:rPr>
          <w:rFonts w:hint="eastAsia"/>
          <w:b/>
          <w:color w:val="C00000"/>
          <w:sz w:val="28"/>
          <w:szCs w:val="28"/>
        </w:rPr>
        <w:t>“基地”组织</w:t>
      </w:r>
    </w:p>
    <w:p>
      <w:r>
        <w:rPr>
          <w:rFonts w:hint="eastAsia"/>
        </w:rPr>
        <w:t>组织名称：“基地”组织</w:t>
      </w:r>
    </w:p>
    <w:p>
      <w:r>
        <w:rPr>
          <w:rFonts w:hint="eastAsia"/>
        </w:rPr>
        <w:t>附属组织：索马里青年党、叙利亚胜利战线、阿拉伯半岛“基地”组织、伊斯兰北非盖达组织、阿卜杜拉·阿扎姆旅、印度次大陆“基地”组织</w:t>
      </w:r>
    </w:p>
    <w:p>
      <w:r>
        <w:rPr>
          <w:rFonts w:hint="eastAsia"/>
        </w:rPr>
        <w:t>恐怖袭击数：368</w:t>
      </w:r>
    </w:p>
    <w:p>
      <w:r>
        <w:rPr>
          <w:rFonts w:hint="eastAsia"/>
        </w:rPr>
        <w:t>致死人数：1620</w:t>
      </w:r>
    </w:p>
    <w:p>
      <w:r>
        <w:rPr>
          <w:rFonts w:hint="eastAsia"/>
        </w:rPr>
        <w:t>致伤人数：969</w:t>
      </w:r>
    </w:p>
    <w:p>
      <w:r>
        <w:rPr>
          <w:rFonts w:hint="eastAsia"/>
        </w:rPr>
        <w:t>袭击国家：阿尔及利亚、孟加拉国、法国、肯尼亚、黎巴嫩、马里、巴基斯坦、索马里、叙利亚、乌干达、也门</w:t>
      </w:r>
    </w:p>
    <w:p/>
    <w:p>
      <w:r>
        <w:rPr>
          <w:rFonts w:hint="eastAsia"/>
        </w:rPr>
        <w:t xml:space="preserve">     “基地”组织由奥萨马·本·拉登、阿卜杜拉·阿扎姆于1988年建成，奥萨马·本·拉登是一名沙特阿拉伯人，在2011年被击杀，阿卜杜拉·阿扎姆是一名巴勒斯坦逊尼派学者，于1989被击杀。“基地”组织如同塔利班，在</w:t>
      </w:r>
      <w:del w:id="1704" w:author="周虹宇" w:date="2018-09-10T08:33:00Z">
        <w:r>
          <w:rPr>
            <w:rFonts w:hint="eastAsia"/>
          </w:rPr>
          <w:delText>苏维埃</w:delText>
        </w:r>
      </w:del>
      <w:ins w:id="1705" w:author="周虹宇" w:date="2018-09-10T08:33:00Z">
        <w:r>
          <w:rPr>
            <w:rFonts w:hint="eastAsia"/>
          </w:rPr>
          <w:t>苏联</w:t>
        </w:r>
      </w:ins>
      <w:r>
        <w:rPr>
          <w:rFonts w:hint="eastAsia"/>
        </w:rPr>
        <w:t>对战阿富汗期间逐渐</w:t>
      </w:r>
      <w:ins w:id="1706" w:author="周虹宇" w:date="2018-09-09T22:54:00Z">
        <w:r>
          <w:rPr>
            <w:rFonts w:hint="eastAsia"/>
          </w:rPr>
          <w:t>上升到</w:t>
        </w:r>
      </w:ins>
      <w:del w:id="1707" w:author="周虹宇" w:date="2018-09-09T22:54:00Z">
        <w:r>
          <w:rPr>
            <w:rFonts w:hint="eastAsia"/>
          </w:rPr>
          <w:delText>占</w:delText>
        </w:r>
      </w:del>
      <w:ins w:id="1708" w:author="周虹宇" w:date="2018-09-09T22:54:00Z">
        <w:r>
          <w:rPr>
            <w:rFonts w:hint="eastAsia"/>
          </w:rPr>
          <w:t>主要</w:t>
        </w:r>
      </w:ins>
      <w:del w:id="1709" w:author="周虹宇" w:date="2018-09-09T22:54:00Z">
        <w:r>
          <w:rPr>
            <w:rFonts w:hint="eastAsia"/>
          </w:rPr>
          <w:delText>引领</w:delText>
        </w:r>
      </w:del>
      <w:r>
        <w:rPr>
          <w:rFonts w:hint="eastAsia"/>
        </w:rPr>
        <w:t>地位。“基地”组织处心积虑发动国际圣战。“基地”组织曾在纽约、伦敦、马德里发动过大规模恐怖袭击，“基地”组织也是继2001年9·11</w:t>
      </w:r>
      <w:ins w:id="1710" w:author="周虹宇" w:date="2018-09-09T22:54:00Z">
        <w:r>
          <w:rPr>
            <w:rFonts w:hint="eastAsia"/>
          </w:rPr>
          <w:t>事件</w:t>
        </w:r>
      </w:ins>
      <w:del w:id="1711" w:author="周虹宇" w:date="2018-09-09T22:54:00Z">
        <w:r>
          <w:rPr>
            <w:rFonts w:hint="eastAsia"/>
          </w:rPr>
          <w:delText>时间</w:delText>
        </w:r>
      </w:del>
      <w:r>
        <w:rPr>
          <w:rFonts w:hint="eastAsia"/>
        </w:rPr>
        <w:t>后</w:t>
      </w:r>
      <w:ins w:id="1712" w:author="周虹宇" w:date="2018-09-09T22:54:00Z">
        <w:r>
          <w:rPr>
            <w:rFonts w:hint="eastAsia"/>
          </w:rPr>
          <w:t>以</w:t>
        </w:r>
      </w:ins>
      <w:r>
        <w:rPr>
          <w:rFonts w:hint="eastAsia"/>
        </w:rPr>
        <w:t>北约为首</w:t>
      </w:r>
      <w:ins w:id="1713" w:author="周虹宇" w:date="2018-09-09T22:55:00Z">
        <w:r>
          <w:rPr>
            <w:rFonts w:hint="eastAsia"/>
          </w:rPr>
          <w:t>的，</w:t>
        </w:r>
      </w:ins>
      <w:r>
        <w:rPr>
          <w:rFonts w:hint="eastAsia"/>
        </w:rPr>
        <w:t>对抗恐怖主义战争的主要目标。</w:t>
      </w:r>
      <w:ins w:id="1714" w:author="周虹宇" w:date="2018-09-09T22:56:00Z">
        <w:r>
          <w:rPr>
            <w:rFonts w:hint="eastAsia"/>
          </w:rPr>
          <w:t>由于</w:t>
        </w:r>
      </w:ins>
      <w:del w:id="1715" w:author="周虹宇" w:date="2018-09-09T22:55:00Z">
        <w:r>
          <w:rPr>
            <w:rFonts w:hint="eastAsia"/>
          </w:rPr>
          <w:delText>因此，</w:delText>
        </w:r>
      </w:del>
      <w:r>
        <w:rPr>
          <w:rFonts w:hint="eastAsia"/>
        </w:rPr>
        <w:t>“基地”组织领袖本·拉登</w:t>
      </w:r>
      <w:ins w:id="1716" w:author="周虹宇" w:date="2018-09-09T22:56:00Z">
        <w:r>
          <w:rPr>
            <w:rFonts w:hint="eastAsia"/>
          </w:rPr>
          <w:t>的死亡</w:t>
        </w:r>
      </w:ins>
      <w:del w:id="1717" w:author="周虹宇" w:date="2018-09-09T22:56:00Z">
        <w:r>
          <w:rPr>
            <w:rFonts w:hint="eastAsia"/>
          </w:rPr>
          <w:delText>已遭到击杀</w:delText>
        </w:r>
      </w:del>
      <w:r>
        <w:rPr>
          <w:rFonts w:hint="eastAsia"/>
        </w:rPr>
        <w:t>，</w:t>
      </w:r>
      <w:del w:id="1718" w:author="周虹宇" w:date="2018-09-09T22:55:00Z">
        <w:r>
          <w:rPr>
            <w:rFonts w:hint="eastAsia"/>
          </w:rPr>
          <w:delText>从而</w:delText>
        </w:r>
      </w:del>
      <w:r>
        <w:rPr>
          <w:rFonts w:hint="eastAsia"/>
        </w:rPr>
        <w:t>“基地”组织如今采取去中心化的结构管理</w:t>
      </w:r>
      <w:ins w:id="1719" w:author="周虹宇" w:date="2018-09-09T22:56:00Z">
        <w:r>
          <w:rPr>
            <w:rFonts w:hint="eastAsia"/>
          </w:rPr>
          <w:t>方式</w:t>
        </w:r>
      </w:ins>
      <w:r>
        <w:rPr>
          <w:rFonts w:hint="eastAsia"/>
        </w:rPr>
        <w:t>，将原有的集中控制的大型组织分散到各个地区形成区域小组以及各附属组织。</w:t>
      </w:r>
    </w:p>
    <w:p/>
    <w:p>
      <w:r>
        <w:rPr>
          <w:rFonts w:hint="eastAsia"/>
        </w:rPr>
        <w:t xml:space="preserve">    2015年，“基地”组织及其各附属组织共在12个国家发动恐怖袭击，相比2014年的14个及2011的16个有所下降，且“基地”组织</w:t>
      </w:r>
      <w:ins w:id="1720" w:author="周虹宇" w:date="2018-09-09T22:57:00Z">
        <w:r>
          <w:rPr>
            <w:rFonts w:hint="eastAsia"/>
          </w:rPr>
          <w:t>在</w:t>
        </w:r>
      </w:ins>
      <w:del w:id="1721" w:author="周虹宇" w:date="2018-09-09T22:57:00Z">
        <w:r>
          <w:rPr>
            <w:rFonts w:hint="eastAsia"/>
          </w:rPr>
          <w:delText>于</w:delText>
        </w:r>
      </w:del>
      <w:r>
        <w:rPr>
          <w:rFonts w:hint="eastAsia"/>
        </w:rPr>
        <w:t>2011年</w:t>
      </w:r>
      <w:del w:id="1722" w:author="周虹宇" w:date="2018-09-09T22:57:00Z">
        <w:r>
          <w:rPr>
            <w:rFonts w:hint="eastAsia"/>
          </w:rPr>
          <w:delText>的</w:delText>
        </w:r>
      </w:del>
      <w:r>
        <w:rPr>
          <w:rFonts w:hint="eastAsia"/>
        </w:rPr>
        <w:t>袭击</w:t>
      </w:r>
      <w:ins w:id="1723" w:author="周虹宇" w:date="2018-09-09T22:57:00Z">
        <w:r>
          <w:rPr>
            <w:rFonts w:hint="eastAsia"/>
          </w:rPr>
          <w:t>的</w:t>
        </w:r>
      </w:ins>
      <w:r>
        <w:rPr>
          <w:rFonts w:hint="eastAsia"/>
        </w:rPr>
        <w:t>国家数量已达到顶峰。总的来说，2015年，六个最强势的“基地”组织附属组织共导致1620人死亡，相比2014年下降</w:t>
      </w:r>
      <w:ins w:id="1724" w:author="周虹宇" w:date="2018-09-09T22:57:00Z">
        <w:r>
          <w:rPr>
            <w:rFonts w:hint="eastAsia"/>
          </w:rPr>
          <w:t>了</w:t>
        </w:r>
      </w:ins>
      <w:r>
        <w:rPr>
          <w:rFonts w:hint="eastAsia"/>
        </w:rPr>
        <w:t>17%，同时反映出索马里青年党（“基地”组织最具杀伤力的附属组织）威力有所减退。</w:t>
      </w:r>
    </w:p>
    <w:p/>
    <w:p>
      <w:r>
        <w:rPr>
          <w:rFonts w:hint="eastAsia"/>
        </w:rPr>
        <w:t xml:space="preserve">    2015年，索马里青年党共致836人死亡，相比2014年减少</w:t>
      </w:r>
      <w:ins w:id="1725" w:author="周虹宇" w:date="2018-09-09T22:57:00Z">
        <w:r>
          <w:rPr>
            <w:rFonts w:hint="eastAsia"/>
          </w:rPr>
          <w:t>了</w:t>
        </w:r>
      </w:ins>
      <w:r>
        <w:rPr>
          <w:rFonts w:hint="eastAsia"/>
        </w:rPr>
        <w:t>18%。然而，该组织2015年主要袭击目标为平民，</w:t>
      </w:r>
      <w:del w:id="1726" w:author="周虹宇" w:date="2018-09-09T22:57:00Z">
        <w:r>
          <w:rPr>
            <w:rFonts w:hint="eastAsia"/>
          </w:rPr>
          <w:delText>展开了</w:delText>
        </w:r>
      </w:del>
      <w:r>
        <w:rPr>
          <w:rFonts w:hint="eastAsia"/>
        </w:rPr>
        <w:t>肯尼亚加里萨大学学院恐怖</w:t>
      </w:r>
      <w:del w:id="1727" w:author="周虹宇" w:date="2018-09-09T22:58:00Z">
        <w:r>
          <w:rPr>
            <w:rFonts w:hint="eastAsia"/>
          </w:rPr>
          <w:delText>及</w:delText>
        </w:r>
      </w:del>
      <w:r>
        <w:rPr>
          <w:rFonts w:hint="eastAsia"/>
        </w:rPr>
        <w:t>袭击</w:t>
      </w:r>
      <w:ins w:id="1728" w:author="周虹宇" w:date="2018-09-09T22:57:00Z">
        <w:r>
          <w:rPr>
            <w:rFonts w:hint="eastAsia"/>
          </w:rPr>
          <w:t>事件</w:t>
        </w:r>
      </w:ins>
      <w:r>
        <w:rPr>
          <w:rFonts w:hint="eastAsia"/>
        </w:rPr>
        <w:t>，</w:t>
      </w:r>
      <w:ins w:id="1729" w:author="周虹宇" w:date="2018-09-09T22:58:00Z">
        <w:r>
          <w:rPr>
            <w:rFonts w:hint="eastAsia"/>
          </w:rPr>
          <w:t>造成</w:t>
        </w:r>
      </w:ins>
      <w:r>
        <w:rPr>
          <w:rFonts w:hint="eastAsia"/>
        </w:rPr>
        <w:t>至少147人因之丧生。索马里青年党也称哈拉卡特基地圣战者，是“基地”组织驻索马里的附属组织，索马里青年党试图在索马里建立伊斯兰国</w:t>
      </w:r>
      <w:ins w:id="1730" w:author="周虹宇" w:date="2018-09-09T22:59:00Z">
        <w:r>
          <w:rPr>
            <w:rFonts w:hint="eastAsia"/>
          </w:rPr>
          <w:t>家</w:t>
        </w:r>
      </w:ins>
      <w:r>
        <w:rPr>
          <w:rFonts w:hint="eastAsia"/>
        </w:rPr>
        <w:t>。尽管</w:t>
      </w:r>
      <w:ins w:id="1731" w:author="周虹宇" w:date="2018-09-09T22:58:00Z">
        <w:r>
          <w:rPr>
            <w:rFonts w:hint="eastAsia"/>
          </w:rPr>
          <w:t>“</w:t>
        </w:r>
      </w:ins>
      <w:r>
        <w:rPr>
          <w:rFonts w:hint="eastAsia"/>
        </w:rPr>
        <w:t>伊斯兰国</w:t>
      </w:r>
      <w:ins w:id="1732" w:author="周虹宇" w:date="2018-09-09T22:58:00Z">
        <w:r>
          <w:rPr>
            <w:rFonts w:hint="eastAsia"/>
          </w:rPr>
          <w:t>”</w:t>
        </w:r>
      </w:ins>
      <w:r>
        <w:rPr>
          <w:rFonts w:hint="eastAsia"/>
        </w:rPr>
        <w:t>对索马里青年党提出归顺的要求，但索马里青年党仍坚持附属于“基地”组织。2015-2016年，</w:t>
      </w:r>
      <w:ins w:id="1733" w:author="周虹宇" w:date="2018-09-09T22:58:00Z">
        <w:r>
          <w:rPr>
            <w:rFonts w:hint="eastAsia"/>
          </w:rPr>
          <w:t>因</w:t>
        </w:r>
      </w:ins>
      <w:r>
        <w:rPr>
          <w:rFonts w:hint="eastAsia"/>
        </w:rPr>
        <w:t>肯尼亚军方对索马里青年党持续打压，</w:t>
      </w:r>
      <w:ins w:id="1734" w:author="周虹宇" w:date="2018-09-09T22:58:00Z">
        <w:r>
          <w:rPr>
            <w:rFonts w:hint="eastAsia"/>
          </w:rPr>
          <w:t>使得</w:t>
        </w:r>
      </w:ins>
      <w:del w:id="1735" w:author="周虹宇" w:date="2018-09-09T22:58:00Z">
        <w:r>
          <w:rPr>
            <w:rFonts w:hint="eastAsia"/>
          </w:rPr>
          <w:delText>因此</w:delText>
        </w:r>
      </w:del>
      <w:r>
        <w:rPr>
          <w:rFonts w:hint="eastAsia"/>
        </w:rPr>
        <w:t>索马里青年党发动恐怖袭击的能力也有所</w:t>
      </w:r>
      <w:ins w:id="1736" w:author="周虹宇" w:date="2018-09-09T22:58:00Z">
        <w:r>
          <w:rPr>
            <w:rFonts w:hint="eastAsia"/>
          </w:rPr>
          <w:t>减弱</w:t>
        </w:r>
      </w:ins>
      <w:del w:id="1737" w:author="周虹宇" w:date="2018-09-09T22:58:00Z">
        <w:r>
          <w:rPr>
            <w:rFonts w:hint="eastAsia"/>
          </w:rPr>
          <w:delText>损耗</w:delText>
        </w:r>
      </w:del>
      <w:r>
        <w:rPr>
          <w:rFonts w:hint="eastAsia"/>
        </w:rPr>
        <w:t>。</w:t>
      </w:r>
    </w:p>
    <w:p/>
    <w:p>
      <w:r>
        <w:rPr>
          <w:rFonts w:hint="eastAsia"/>
        </w:rPr>
        <w:t xml:space="preserve">    “基地”组织致死人数第二多的附属组织为叙利亚胜利战线，也称努斯拉阵线、叙利亚“基地”组织，自2012年叙利亚内战以来开始活跃。与其他“基地”组织附属组织不同的是，叙利亚胜利战线恐怖袭击致死人数有所上升，从2014年的488人增长至2015年的611人。2013年，伊斯兰国</w:t>
      </w:r>
      <w:ins w:id="1738" w:author="周虹宇" w:date="2018-09-09T22:59:00Z">
        <w:r>
          <w:rPr>
            <w:rFonts w:hint="eastAsia"/>
          </w:rPr>
          <w:t>就</w:t>
        </w:r>
      </w:ins>
      <w:r>
        <w:rPr>
          <w:rFonts w:hint="eastAsia"/>
        </w:rPr>
        <w:t>试图合并叙利亚胜利战线，但叙利亚战</w:t>
      </w:r>
      <w:ins w:id="1739" w:author="周虹宇" w:date="2018-09-09T23:00:00Z">
        <w:r>
          <w:rPr>
            <w:rFonts w:hint="eastAsia"/>
          </w:rPr>
          <w:t>胜利</w:t>
        </w:r>
      </w:ins>
      <w:r>
        <w:rPr>
          <w:rFonts w:hint="eastAsia"/>
        </w:rPr>
        <w:t>线直到2016年6月才宣告脱离“基地”组织。大多数分析人员认为，叙利亚胜利战线之所以脱离“基地”组织，是</w:t>
      </w:r>
      <w:ins w:id="1740" w:author="周虹宇" w:date="2018-09-09T23:00:00Z">
        <w:r>
          <w:rPr>
            <w:rFonts w:hint="eastAsia"/>
          </w:rPr>
          <w:t>为了</w:t>
        </w:r>
      </w:ins>
      <w:del w:id="1741" w:author="周虹宇" w:date="2018-09-09T23:00:00Z">
        <w:r>
          <w:rPr>
            <w:rFonts w:hint="eastAsia"/>
          </w:rPr>
          <w:delText>因为意图</w:delText>
        </w:r>
      </w:del>
      <w:r>
        <w:rPr>
          <w:rFonts w:hint="eastAsia"/>
        </w:rPr>
        <w:t>避免空袭，</w:t>
      </w:r>
      <w:ins w:id="1742" w:author="周虹宇" w:date="2018-09-09T23:00:00Z">
        <w:r>
          <w:rPr>
            <w:rFonts w:hint="eastAsia"/>
          </w:rPr>
          <w:t>对</w:t>
        </w:r>
      </w:ins>
      <w:del w:id="1743" w:author="周虹宇" w:date="2018-09-09T23:00:00Z">
        <w:r>
          <w:rPr>
            <w:rFonts w:hint="eastAsia"/>
          </w:rPr>
          <w:delText>做好</w:delText>
        </w:r>
      </w:del>
      <w:r>
        <w:rPr>
          <w:rFonts w:hint="eastAsia"/>
        </w:rPr>
        <w:t>未来</w:t>
      </w:r>
      <w:ins w:id="1744" w:author="周虹宇" w:date="2018-09-09T23:00:00Z">
        <w:r>
          <w:rPr>
            <w:rFonts w:hint="eastAsia"/>
          </w:rPr>
          <w:t>的</w:t>
        </w:r>
      </w:ins>
      <w:r>
        <w:rPr>
          <w:rFonts w:hint="eastAsia"/>
        </w:rPr>
        <w:t>谈判</w:t>
      </w:r>
      <w:ins w:id="1745" w:author="周虹宇" w:date="2018-09-09T23:00:00Z">
        <w:r>
          <w:rPr>
            <w:rFonts w:hint="eastAsia"/>
          </w:rPr>
          <w:t>做好</w:t>
        </w:r>
      </w:ins>
      <w:del w:id="1746" w:author="周虹宇" w:date="2018-09-09T23:00:00Z">
        <w:r>
          <w:rPr>
            <w:rFonts w:hint="eastAsia"/>
          </w:rPr>
          <w:delText>的</w:delText>
        </w:r>
      </w:del>
      <w:r>
        <w:rPr>
          <w:rFonts w:hint="eastAsia"/>
        </w:rPr>
        <w:t>准备，而不是</w:t>
      </w:r>
      <w:ins w:id="1747" w:author="周虹宇" w:date="2018-09-09T23:01:00Z">
        <w:r>
          <w:rPr>
            <w:rFonts w:hint="eastAsia"/>
          </w:rPr>
          <w:t>因为</w:t>
        </w:r>
      </w:ins>
      <w:del w:id="1748" w:author="周虹宇" w:date="2018-09-09T23:01:00Z">
        <w:r>
          <w:rPr>
            <w:rFonts w:hint="eastAsia"/>
          </w:rPr>
          <w:delText>要为了</w:delText>
        </w:r>
      </w:del>
      <w:r>
        <w:rPr>
          <w:rFonts w:hint="eastAsia"/>
        </w:rPr>
        <w:t>组织</w:t>
      </w:r>
      <w:ins w:id="1749" w:author="周虹宇" w:date="2018-09-09T23:02:00Z">
        <w:r>
          <w:rPr>
            <w:rFonts w:hint="eastAsia"/>
          </w:rPr>
          <w:t>而</w:t>
        </w:r>
      </w:ins>
      <w:r>
        <w:rPr>
          <w:rFonts w:hint="eastAsia"/>
        </w:rPr>
        <w:t>作出</w:t>
      </w:r>
      <w:ins w:id="1750" w:author="周虹宇" w:date="2018-09-09T23:02:00Z">
        <w:r>
          <w:rPr>
            <w:rFonts w:hint="eastAsia"/>
          </w:rPr>
          <w:t>的</w:t>
        </w:r>
      </w:ins>
      <w:r>
        <w:rPr>
          <w:rFonts w:hint="eastAsia"/>
        </w:rPr>
        <w:t>理念或策略</w:t>
      </w:r>
      <w:del w:id="1751" w:author="周虹宇" w:date="2018-09-09T23:02:00Z">
        <w:r>
          <w:rPr>
            <w:rFonts w:hint="eastAsia"/>
          </w:rPr>
          <w:delText>的</w:delText>
        </w:r>
      </w:del>
      <w:r>
        <w:rPr>
          <w:rFonts w:hint="eastAsia"/>
        </w:rPr>
        <w:t>改变。2015年，叙利亚胜利战线陷入与</w:t>
      </w:r>
      <w:ins w:id="1752" w:author="周虹宇" w:date="2018-09-09T23:04:00Z">
        <w:r>
          <w:rPr>
            <w:rFonts w:hint="eastAsia"/>
          </w:rPr>
          <w:t>哈拉卡特·哈兹姆（</w:t>
        </w:r>
      </w:ins>
      <w:r>
        <w:t>Harakat Hazm</w:t>
      </w:r>
      <w:ins w:id="1753" w:author="周虹宇" w:date="2018-09-09T23:04:00Z">
        <w:r>
          <w:rPr>
            <w:rFonts w:hint="eastAsia"/>
          </w:rPr>
          <w:t>）</w:t>
        </w:r>
      </w:ins>
      <w:r>
        <w:rPr>
          <w:rFonts w:hint="eastAsia"/>
        </w:rPr>
        <w:t>、</w:t>
      </w:r>
      <w:ins w:id="1754" w:author="周虹宇" w:date="2018-09-09T23:04:00Z">
        <w:r>
          <w:rPr>
            <w:rFonts w:hint="eastAsia"/>
          </w:rPr>
          <w:t>黎巴嫩真主党（</w:t>
        </w:r>
      </w:ins>
      <w:r>
        <w:t>Hezbollah</w:t>
      </w:r>
      <w:ins w:id="1755" w:author="周虹宇" w:date="2018-09-09T23:04:00Z">
        <w:r>
          <w:rPr>
            <w:rFonts w:hint="eastAsia"/>
          </w:rPr>
          <w:t>）</w:t>
        </w:r>
      </w:ins>
      <w:r>
        <w:rPr>
          <w:rFonts w:hint="eastAsia"/>
        </w:rPr>
        <w:t>、伊斯兰国以及</w:t>
      </w:r>
      <w:ins w:id="1756" w:author="周虹宇" w:date="2018-09-09T23:03:00Z">
        <w:r>
          <w:rPr>
            <w:rFonts w:hint="eastAsia"/>
          </w:rPr>
          <w:t>忠于</w:t>
        </w:r>
      </w:ins>
      <w:del w:id="1757" w:author="周虹宇" w:date="2018-09-09T23:03:00Z">
        <w:r>
          <w:rPr>
            <w:rFonts w:hint="eastAsia"/>
          </w:rPr>
          <w:delText>归顺于</w:delText>
        </w:r>
      </w:del>
      <w:r>
        <w:rPr>
          <w:rFonts w:hint="eastAsia"/>
        </w:rPr>
        <w:t>阿萨德政权的组织之间的冲突，造成270人死亡。</w:t>
      </w:r>
    </w:p>
    <w:p/>
    <w:p>
      <w:r>
        <w:rPr>
          <w:rFonts w:hint="eastAsia"/>
        </w:rPr>
        <w:t xml:space="preserve">    阿拉伯半岛“基地”组织2015年共造成155人死亡，相比2014年下降62%。阿拉伯半岛“基地”组织活跃于也门，随着伊斯兰国附属组织的涌入，其影响力有所下降。伊斯兰北非盖达组织分布于阿尔及利亚和马里，自2007年开始活跃，在2015年共发动11起恐怖袭击，致15人死亡，其中包括对</w:t>
      </w:r>
      <w:ins w:id="1758" w:author="周虹宇" w:date="2018-09-09T23:06:00Z">
        <w:r>
          <w:rPr>
            <w:rFonts w:hint="eastAsia"/>
          </w:rPr>
          <w:t>联合国马里综合稳定特派团（</w:t>
        </w:r>
      </w:ins>
      <w:ins w:id="1759" w:author="周虹宇" w:date="2018-09-09T23:07:00Z">
        <w:r>
          <w:rPr>
            <w:rFonts w:hint="eastAsia"/>
          </w:rPr>
          <w:t>United Nations Multidimensional Integrated Stabilization Mission in Mali</w:t>
        </w:r>
      </w:ins>
      <w:ins w:id="1760" w:author="周虹宇" w:date="2018-09-09T23:06:00Z">
        <w:r>
          <w:rPr>
            <w:rFonts w:hint="eastAsia"/>
          </w:rPr>
          <w:t>）</w:t>
        </w:r>
      </w:ins>
      <w:r>
        <w:rPr>
          <w:rFonts w:hint="eastAsia"/>
        </w:rPr>
        <w:t>的袭击。2016年早期，伊斯兰北非盖达组织还对布基纳法索和科特迪亚的游客展开了恐怖袭击。</w:t>
      </w:r>
    </w:p>
    <w:p/>
    <w:p>
      <w:r>
        <w:rPr>
          <w:rFonts w:hint="eastAsia"/>
        </w:rPr>
        <w:t xml:space="preserve">    阿卜杜拉·阿扎姆旅是“基地”组织位于黎巴嫩的分支，自2004年该组织就开始使用阿卜杜拉·阿扎姆旅的名义实施恐怖袭击。2015年，该组织</w:t>
      </w:r>
      <w:del w:id="1761" w:author="周虹宇" w:date="2018-09-09T23:07:00Z">
        <w:r>
          <w:rPr>
            <w:rFonts w:hint="eastAsia"/>
          </w:rPr>
          <w:delText>去</w:delText>
        </w:r>
      </w:del>
      <w:r>
        <w:rPr>
          <w:rFonts w:hint="eastAsia"/>
        </w:rPr>
        <w:t>发动的恐怖袭击无一人死亡，自2013年该组织前领袖被俘后杀伤力减弱。印度次大陆“基地”组织是最新建立的“基地”组织附属组织，自2014年9月开始发动恐怖袭击，造成多名孟加拉国世俗博主及出版商死亡。</w:t>
      </w:r>
    </w:p>
    <w:p/>
    <w:p>
      <w:pPr>
        <w:rPr>
          <w:b/>
        </w:rPr>
      </w:pPr>
      <w:r>
        <w:rPr>
          <w:rFonts w:hint="eastAsia"/>
          <w:b/>
        </w:rPr>
        <w:t>“基地”组织经济来源</w:t>
      </w:r>
    </w:p>
    <w:p>
      <w:r>
        <w:rPr>
          <w:rFonts w:hint="eastAsia"/>
        </w:rPr>
        <w:t>年获利：15亿美元</w:t>
      </w:r>
    </w:p>
    <w:p>
      <w:r>
        <w:rPr>
          <w:rFonts w:hint="eastAsia"/>
        </w:rPr>
        <w:t>主要资金来源：</w:t>
      </w:r>
    </w:p>
    <w:p>
      <w:r>
        <w:rPr>
          <w:rFonts w:hint="eastAsia"/>
        </w:rPr>
        <w:t>其他筹资活动：征税、古物走私、外来捐赠、毒品走私</w:t>
      </w:r>
    </w:p>
    <w:p>
      <w:r>
        <w:rPr>
          <w:rFonts w:hint="eastAsia"/>
        </w:rPr>
        <w:t>“基地”组织已从最开始只凭奥萨马·本·拉登个人财富以及来自海湾国家个人捐赠</w:t>
      </w:r>
      <w:ins w:id="1762" w:author="周虹宇" w:date="2018-09-09T23:09:00Z">
        <w:r>
          <w:rPr>
            <w:rFonts w:hint="eastAsia"/>
          </w:rPr>
          <w:t>的组织发展为具有多元化犯罪业务的全球组织</w:t>
        </w:r>
      </w:ins>
      <w:r>
        <w:rPr>
          <w:rFonts w:hint="eastAsia"/>
        </w:rPr>
        <w:t>。</w:t>
      </w:r>
    </w:p>
    <w:p/>
    <w:p>
      <w:r>
        <w:rPr>
          <w:rFonts w:hint="eastAsia"/>
        </w:rPr>
        <w:t xml:space="preserve">    新的</w:t>
      </w:r>
      <w:del w:id="1763" w:author="周虹宇" w:date="2018-09-09T23:11:00Z">
        <w:r>
          <w:rPr>
            <w:rFonts w:hint="eastAsia"/>
          </w:rPr>
          <w:delText>分散</w:delText>
        </w:r>
      </w:del>
      <w:ins w:id="1764" w:author="周虹宇" w:date="2018-09-09T23:11:00Z">
        <w:r>
          <w:rPr>
            <w:rFonts w:hint="eastAsia"/>
          </w:rPr>
          <w:t>特权</w:t>
        </w:r>
      </w:ins>
      <w:r>
        <w:rPr>
          <w:rFonts w:hint="eastAsia"/>
        </w:rPr>
        <w:t>结构</w:t>
      </w:r>
      <w:ins w:id="1765" w:author="周虹宇" w:date="2018-09-09T23:12:00Z">
        <w:r>
          <w:rPr>
            <w:rFonts w:hint="eastAsia"/>
          </w:rPr>
          <w:t>使集权控制</w:t>
        </w:r>
      </w:ins>
      <w:ins w:id="1766" w:author="周虹宇" w:date="2018-09-09T23:13:00Z">
        <w:r>
          <w:rPr>
            <w:rFonts w:hint="eastAsia"/>
          </w:rPr>
          <w:t>（</w:t>
        </w:r>
      </w:ins>
      <w:ins w:id="1767" w:author="周虹宇" w:date="2018-09-09T23:12:00Z">
        <w:r>
          <w:rPr>
            <w:rFonts w:hint="eastAsia"/>
          </w:rPr>
          <w:t>而非分散活动</w:t>
        </w:r>
      </w:ins>
      <w:ins w:id="1768" w:author="周虹宇" w:date="2018-09-09T23:13:00Z">
        <w:r>
          <w:rPr>
            <w:rFonts w:hint="eastAsia"/>
          </w:rPr>
          <w:t>）</w:t>
        </w:r>
      </w:ins>
      <w:ins w:id="1769" w:author="周虹宇" w:date="2018-09-09T23:12:00Z">
        <w:r>
          <w:rPr>
            <w:rFonts w:hint="eastAsia"/>
          </w:rPr>
          <w:t>成为可能</w:t>
        </w:r>
      </w:ins>
      <w:del w:id="1770" w:author="周虹宇" w:date="2018-09-09T23:12:00Z">
        <w:r>
          <w:rPr>
            <w:rFonts w:hint="eastAsia"/>
          </w:rPr>
          <w:delText>去中心化活动得以实现</w:delText>
        </w:r>
      </w:del>
      <w:r>
        <w:rPr>
          <w:rFonts w:hint="eastAsia"/>
        </w:rPr>
        <w:t>。同</w:t>
      </w:r>
      <w:ins w:id="1771" w:author="周虹宇" w:date="2018-09-09T23:12:00Z">
        <w:r>
          <w:rPr>
            <w:rFonts w:hint="eastAsia"/>
          </w:rPr>
          <w:t>样的</w:t>
        </w:r>
      </w:ins>
      <w:del w:id="1772" w:author="周虹宇" w:date="2018-09-09T23:12:00Z">
        <w:r>
          <w:rPr>
            <w:rFonts w:hint="eastAsia"/>
          </w:rPr>
          <w:delText>理</w:delText>
        </w:r>
      </w:del>
      <w:r>
        <w:rPr>
          <w:rFonts w:hint="eastAsia"/>
        </w:rPr>
        <w:t>，地方组织</w:t>
      </w:r>
      <w:ins w:id="1773" w:author="周虹宇" w:date="2018-09-09T23:12:00Z">
        <w:r>
          <w:rPr>
            <w:rFonts w:hint="eastAsia"/>
          </w:rPr>
          <w:t>也</w:t>
        </w:r>
      </w:ins>
      <w:r>
        <w:rPr>
          <w:rFonts w:hint="eastAsia"/>
        </w:rPr>
        <w:t>可以在所属区域谋取利益。</w:t>
      </w:r>
    </w:p>
    <w:p/>
    <w:p>
      <w:r>
        <w:rPr>
          <w:rFonts w:hint="eastAsia"/>
        </w:rPr>
        <w:t xml:space="preserve">    索马里青年党将</w:t>
      </w:r>
      <w:del w:id="1774" w:author="周虹宇" w:date="2018-09-10T07:43:00Z">
        <w:r>
          <w:rPr>
            <w:rFonts w:hint="eastAsia"/>
          </w:rPr>
          <w:delText>收入征税</w:delText>
        </w:r>
      </w:del>
      <w:ins w:id="1775" w:author="周虹宇" w:date="2018-09-10T07:43:00Z">
        <w:r>
          <w:rPr>
            <w:rFonts w:hint="eastAsia"/>
          </w:rPr>
          <w:t>税收</w:t>
        </w:r>
      </w:ins>
      <w:r>
        <w:rPr>
          <w:rFonts w:hint="eastAsia"/>
        </w:rPr>
        <w:t>、勒索以及煤炭贸易</w:t>
      </w:r>
      <w:ins w:id="1776" w:author="周虹宇" w:date="2018-09-10T07:43:00Z">
        <w:r>
          <w:rPr>
            <w:rFonts w:hint="eastAsia"/>
          </w:rPr>
          <w:t>收入</w:t>
        </w:r>
      </w:ins>
      <w:r>
        <w:rPr>
          <w:rFonts w:hint="eastAsia"/>
        </w:rPr>
        <w:t>作为其经济来源。叙利亚胜利战线和伊斯兰国一样，通过石油走私、绑架在叙利亚的外国人</w:t>
      </w:r>
      <w:ins w:id="1777" w:author="周虹宇" w:date="2018-09-09T23:13:00Z">
        <w:r>
          <w:rPr>
            <w:rFonts w:hint="eastAsia"/>
          </w:rPr>
          <w:t>，亦</w:t>
        </w:r>
      </w:ins>
      <w:del w:id="1778" w:author="周虹宇" w:date="2018-09-09T23:13:00Z">
        <w:r>
          <w:rPr>
            <w:rFonts w:hint="eastAsia"/>
          </w:rPr>
          <w:delText>、</w:delText>
        </w:r>
      </w:del>
      <w:r>
        <w:rPr>
          <w:rFonts w:hint="eastAsia"/>
        </w:rPr>
        <w:t>或</w:t>
      </w:r>
      <w:ins w:id="1779" w:author="周虹宇" w:date="2018-09-09T23:13:00Z">
        <w:r>
          <w:rPr>
            <w:rFonts w:hint="eastAsia"/>
          </w:rPr>
          <w:t>通过</w:t>
        </w:r>
      </w:ins>
      <w:r>
        <w:rPr>
          <w:rFonts w:hint="eastAsia"/>
        </w:rPr>
        <w:t>来</w:t>
      </w:r>
      <w:ins w:id="1780" w:author="周虹宇" w:date="2018-09-09T23:13:00Z">
        <w:r>
          <w:rPr>
            <w:rFonts w:hint="eastAsia"/>
          </w:rPr>
          <w:t>自</w:t>
        </w:r>
      </w:ins>
      <w:r>
        <w:rPr>
          <w:rFonts w:hint="eastAsia"/>
        </w:rPr>
        <w:t>自沙特阿拉伯、卡塔尔、科威特的个人捐赠获取财富。其他“基地”组织附属组织，如阿拉伯半岛“基地”组织会通过更加传统的方式获利，比如抢劫艾尔马卡拉中央银行、对石油或电话公司实施勒索。</w:t>
      </w:r>
    </w:p>
    <w:p/>
    <w:p/>
    <w:p/>
    <w:p/>
    <w:p/>
    <w:p/>
    <w:p/>
    <w:p/>
    <w:p/>
    <w:p/>
    <w:p/>
    <w:p/>
    <w:p/>
    <w:p/>
    <w:p/>
    <w:p/>
    <w:p/>
    <w:p/>
    <w:p/>
    <w:p/>
    <w:p/>
    <w:p/>
    <w:p/>
    <w:p>
      <w:pPr>
        <w:pStyle w:val="3"/>
      </w:pPr>
      <w:r>
        <w:rPr>
          <w:rFonts w:hint="eastAsia"/>
        </w:rPr>
        <w:t>三、恐怖组织之间的联系</w:t>
      </w:r>
    </w:p>
    <w:p>
      <w:pPr>
        <w:rPr>
          <w:rFonts w:ascii="黑体" w:hAnsi="黑体" w:eastAsia="黑体"/>
          <w:b/>
          <w:sz w:val="24"/>
        </w:rPr>
      </w:pPr>
      <w:r>
        <w:rPr>
          <w:rFonts w:hint="eastAsia" w:ascii="黑体" w:hAnsi="黑体" w:eastAsia="黑体"/>
          <w:b/>
          <w:sz w:val="24"/>
        </w:rPr>
        <w:t>“伊斯兰国”和“基地”组织</w:t>
      </w:r>
    </w:p>
    <w:p>
      <w:r>
        <w:rPr>
          <w:rFonts w:hint="eastAsia"/>
        </w:rPr>
        <w:t xml:space="preserve">    “基地”组织和“伊斯兰国”是全球规模最大的两个恐怖主义组织网络。“基地”组织建立于1988年，最开始与侵略阿富汗的苏联进行斗争。多年过去，“基地”组织将重点放在</w:t>
      </w:r>
      <w:ins w:id="1781" w:author="周虹宇" w:date="2018-09-10T07:47:00Z">
        <w:r>
          <w:rPr>
            <w:rFonts w:hint="eastAsia"/>
          </w:rPr>
          <w:t>“</w:t>
        </w:r>
      </w:ins>
      <w:r>
        <w:rPr>
          <w:rFonts w:hint="eastAsia"/>
        </w:rPr>
        <w:t>远处的敌人</w:t>
      </w:r>
      <w:ins w:id="1782" w:author="周虹宇" w:date="2018-09-10T07:47:00Z">
        <w:r>
          <w:rPr>
            <w:rFonts w:hint="eastAsia"/>
          </w:rPr>
          <w:t>”</w:t>
        </w:r>
      </w:ins>
      <w:del w:id="1783" w:author="周虹宇" w:date="2018-09-10T07:45:00Z">
        <w:r>
          <w:rPr>
            <w:rFonts w:hint="eastAsia"/>
          </w:rPr>
          <w:delText>--</w:delText>
        </w:r>
      </w:del>
      <w:ins w:id="1784" w:author="周虹宇" w:date="2018-09-10T07:45:00Z">
        <w:r>
          <w:rPr>
            <w:rFonts w:hint="eastAsia"/>
          </w:rPr>
          <w:t>——</w:t>
        </w:r>
      </w:ins>
      <w:r>
        <w:rPr>
          <w:rFonts w:hint="eastAsia"/>
        </w:rPr>
        <w:t>美国，</w:t>
      </w:r>
      <w:del w:id="1785" w:author="周虹宇" w:date="2018-09-10T07:46:00Z">
        <w:r>
          <w:rPr>
            <w:rFonts w:hint="eastAsia"/>
          </w:rPr>
          <w:delText>即</w:delText>
        </w:r>
      </w:del>
      <w:ins w:id="1786" w:author="周虹宇" w:date="2018-09-10T07:46:00Z">
        <w:r>
          <w:rPr>
            <w:rFonts w:hint="eastAsia"/>
          </w:rPr>
          <w:t>与之相对的是“近处的敌人”</w:t>
        </w:r>
      </w:ins>
      <w:del w:id="1787" w:author="周虹宇" w:date="2018-09-10T07:47:00Z">
        <w:r>
          <w:rPr>
            <w:rFonts w:hint="eastAsia"/>
          </w:rPr>
          <w:delText>近处的敌人对立面，这些近处的敌人包括</w:delText>
        </w:r>
      </w:del>
      <w:ins w:id="1788" w:author="周虹宇" w:date="2018-09-10T07:47:00Z">
        <w:r>
          <w:rPr>
            <w:rFonts w:hint="eastAsia"/>
          </w:rPr>
          <w:t>——</w:t>
        </w:r>
      </w:ins>
      <w:r>
        <w:rPr>
          <w:rFonts w:hint="eastAsia"/>
        </w:rPr>
        <w:t>中东</w:t>
      </w:r>
      <w:del w:id="1789" w:author="周虹宇" w:date="2018-09-10T07:47:00Z">
        <w:r>
          <w:rPr>
            <w:rFonts w:hint="eastAsia"/>
          </w:rPr>
          <w:delText>的</w:delText>
        </w:r>
      </w:del>
      <w:r>
        <w:rPr>
          <w:rFonts w:hint="eastAsia"/>
        </w:rPr>
        <w:t>各国政府，</w:t>
      </w:r>
      <w:del w:id="1790" w:author="周虹宇" w:date="2018-09-10T07:48:00Z">
        <w:r>
          <w:rPr>
            <w:rFonts w:hint="eastAsia"/>
          </w:rPr>
          <w:delText>尤其</w:delText>
        </w:r>
      </w:del>
      <w:ins w:id="1791" w:author="周虹宇" w:date="2018-09-10T07:48:00Z">
        <w:r>
          <w:rPr>
            <w:rFonts w:hint="eastAsia"/>
          </w:rPr>
          <w:t>特别</w:t>
        </w:r>
      </w:ins>
      <w:r>
        <w:rPr>
          <w:rFonts w:hint="eastAsia"/>
        </w:rPr>
        <w:t>是沙特阿拉伯政府，奥萨巴·本·拉登反对</w:t>
      </w:r>
      <w:del w:id="1792" w:author="周虹宇" w:date="2018-09-10T07:49:00Z">
        <w:r>
          <w:rPr>
            <w:rFonts w:hint="eastAsia"/>
          </w:rPr>
          <w:delText>本国</w:delText>
        </w:r>
      </w:del>
      <w:ins w:id="1793" w:author="周虹宇" w:date="2018-09-10T07:49:00Z">
        <w:r>
          <w:rPr>
            <w:rFonts w:hint="eastAsia"/>
          </w:rPr>
          <w:t>其</w:t>
        </w:r>
      </w:ins>
      <w:r>
        <w:rPr>
          <w:rFonts w:hint="eastAsia"/>
        </w:rPr>
        <w:t>与美国建立</w:t>
      </w:r>
      <w:ins w:id="1794" w:author="周虹宇" w:date="2018-09-10T07:49:00Z">
        <w:r>
          <w:rPr>
            <w:rFonts w:hint="eastAsia"/>
          </w:rPr>
          <w:t>的</w:t>
        </w:r>
      </w:ins>
      <w:r>
        <w:rPr>
          <w:rFonts w:hint="eastAsia"/>
        </w:rPr>
        <w:t>盟友关系。</w:t>
      </w:r>
    </w:p>
    <w:p/>
    <w:p>
      <w:r>
        <w:rPr>
          <w:rFonts w:hint="eastAsia"/>
        </w:rPr>
        <w:t xml:space="preserve">    “基地”组织最初高度集中化，之后采用了分散性管理。有一些分支由“基地”组织直接操控，如阿拉伯半岛“基地”组织，而有一些只是</w:t>
      </w:r>
      <w:del w:id="1795" w:author="周虹宇" w:date="2018-09-10T07:50:00Z">
        <w:r>
          <w:rPr>
            <w:rFonts w:hint="eastAsia"/>
          </w:rPr>
          <w:delText>用</w:delText>
        </w:r>
      </w:del>
      <w:ins w:id="1796" w:author="周虹宇" w:date="2018-09-10T07:50:00Z">
        <w:r>
          <w:rPr>
            <w:rFonts w:hint="eastAsia"/>
          </w:rPr>
          <w:t>打</w:t>
        </w:r>
      </w:ins>
      <w:r>
        <w:rPr>
          <w:rFonts w:hint="eastAsia"/>
        </w:rPr>
        <w:t>着“基地”组织的名号，而不受其直接管理，如叙利亚胜利战线。</w:t>
      </w:r>
      <w:ins w:id="1797" w:author="周虹宇" w:date="2018-09-10T07:52:00Z">
        <w:r>
          <w:rPr>
            <w:rFonts w:hint="eastAsia"/>
          </w:rPr>
          <w:t>这种以国家为基础的新组织的扩张其实是能力下降的表现，实际上破坏了基地的核心目标——组织建立一个基于宗教信仰的跨国组织</w:t>
        </w:r>
      </w:ins>
      <w:r>
        <w:rPr>
          <w:rFonts w:hint="eastAsia"/>
        </w:rPr>
        <w:t>。</w:t>
      </w:r>
    </w:p>
    <w:p/>
    <w:p>
      <w:r>
        <w:rPr>
          <w:rFonts w:hint="eastAsia"/>
        </w:rPr>
        <w:t xml:space="preserve">     阿布·穆萨布·扎卡维是一名约旦激进分子，建立了</w:t>
      </w:r>
      <w:ins w:id="1798" w:author="周虹宇" w:date="2018-09-10T07:55:00Z">
        <w:r>
          <w:rPr>
            <w:rFonts w:hint="eastAsia"/>
          </w:rPr>
          <w:t>“神论和圣战</w:t>
        </w:r>
      </w:ins>
      <w:ins w:id="1799" w:author="周虹宇" w:date="2018-09-10T07:56:00Z">
        <w:r>
          <w:rPr>
            <w:rFonts w:hint="eastAsia"/>
          </w:rPr>
          <w:t>”（Tawhid wa al-Jihad）</w:t>
        </w:r>
      </w:ins>
      <w:r>
        <w:rPr>
          <w:rFonts w:hint="eastAsia"/>
        </w:rPr>
        <w:t>极端主义组织，</w:t>
      </w:r>
      <w:del w:id="1800" w:author="周虹宇" w:date="2018-09-10T07:56:00Z">
        <w:r>
          <w:rPr>
            <w:rFonts w:hint="eastAsia"/>
          </w:rPr>
          <w:delText>宣告</w:delText>
        </w:r>
      </w:del>
      <w:ins w:id="1801" w:author="周虹宇" w:date="2018-09-10T07:56:00Z">
        <w:r>
          <w:rPr>
            <w:rFonts w:hint="eastAsia"/>
          </w:rPr>
          <w:t>声称</w:t>
        </w:r>
      </w:ins>
      <w:r>
        <w:rPr>
          <w:rFonts w:hint="eastAsia"/>
        </w:rPr>
        <w:t>得到“基地”组织的支持。在2003年以美国为首的联军进攻伊拉克后，</w:t>
      </w:r>
      <w:del w:id="1802" w:author="周虹宇" w:date="2018-09-10T07:57:00Z">
        <w:r>
          <w:rPr>
            <w:rFonts w:hint="eastAsia"/>
          </w:rPr>
          <w:delText>扎卡维网</w:delText>
        </w:r>
      </w:del>
      <w:ins w:id="1803" w:author="周虹宇" w:date="2018-09-10T07:57:00Z">
        <w:r>
          <w:rPr>
            <w:rFonts w:hint="eastAsia"/>
          </w:rPr>
          <w:t>该组织</w:t>
        </w:r>
      </w:ins>
      <w:r>
        <w:rPr>
          <w:rFonts w:hint="eastAsia"/>
        </w:rPr>
        <w:t>进驻伊拉克，并发动了自杀式爆炸袭击。紧接着，扎卡维于2004年正式加入“基地”组织并</w:t>
      </w:r>
      <w:ins w:id="1804" w:author="周虹宇" w:date="2018-09-10T07:58:00Z">
        <w:r>
          <w:rPr>
            <w:rFonts w:hint="eastAsia"/>
          </w:rPr>
          <w:t>在伊拉克</w:t>
        </w:r>
      </w:ins>
      <w:r>
        <w:rPr>
          <w:rFonts w:hint="eastAsia"/>
        </w:rPr>
        <w:t>将</w:t>
      </w:r>
      <w:ins w:id="1805" w:author="周虹宇" w:date="2018-09-10T07:57:00Z">
        <w:r>
          <w:rPr>
            <w:rFonts w:hint="eastAsia"/>
          </w:rPr>
          <w:t>“神论和圣战”</w:t>
        </w:r>
      </w:ins>
      <w:del w:id="1806" w:author="周虹宇" w:date="2018-09-10T07:58:00Z">
        <w:r>
          <w:rPr>
            <w:rFonts w:hint="eastAsia"/>
          </w:rPr>
          <w:delText>扎卡维网更名为伊拉克</w:delText>
        </w:r>
      </w:del>
      <w:ins w:id="1807" w:author="周虹宇" w:date="2018-09-10T07:58:00Z">
        <w:r>
          <w:rPr>
            <w:rFonts w:hint="eastAsia"/>
          </w:rPr>
          <w:t>更名为</w:t>
        </w:r>
      </w:ins>
      <w:r>
        <w:rPr>
          <w:rFonts w:hint="eastAsia"/>
        </w:rPr>
        <w:t>“基地”组织。然而，由于对于</w:t>
      </w:r>
      <w:del w:id="1808" w:author="周虹宇" w:date="2018-09-10T08:01:00Z">
        <w:r>
          <w:rPr>
            <w:rFonts w:hint="eastAsia"/>
          </w:rPr>
          <w:delText>战术</w:delText>
        </w:r>
      </w:del>
      <w:ins w:id="1809" w:author="周虹宇" w:date="2018-09-10T08:01:00Z">
        <w:r>
          <w:rPr>
            <w:rFonts w:hint="eastAsia"/>
          </w:rPr>
          <w:t>策略</w:t>
        </w:r>
      </w:ins>
      <w:r>
        <w:rPr>
          <w:rFonts w:hint="eastAsia"/>
        </w:rPr>
        <w:t>和目标的意见不一，各恐怖组织间僵持不断，如扎卡维一直以平民作为袭击目标，而什叶派的各</w:t>
      </w:r>
      <w:del w:id="1810" w:author="周虹宇" w:date="2018-09-10T08:01:00Z">
        <w:r>
          <w:rPr>
            <w:rFonts w:hint="eastAsia"/>
          </w:rPr>
          <w:delText>级</w:delText>
        </w:r>
      </w:del>
      <w:ins w:id="1811" w:author="周虹宇" w:date="2018-09-10T08:01:00Z">
        <w:r>
          <w:rPr>
            <w:rFonts w:hint="eastAsia"/>
          </w:rPr>
          <w:t>等级的</w:t>
        </w:r>
      </w:ins>
      <w:r>
        <w:rPr>
          <w:rFonts w:hint="eastAsia"/>
        </w:rPr>
        <w:t>暴力活动在“基地”组织眼里都是不可接受的。</w:t>
      </w:r>
    </w:p>
    <w:p/>
    <w:p>
      <w:r>
        <w:rPr>
          <w:rFonts w:hint="eastAsia"/>
        </w:rPr>
        <w:t xml:space="preserve">    在扎卡维于2006年遭美国空袭击杀后，一名</w:t>
      </w:r>
      <w:del w:id="1812" w:author="周虹宇" w:date="2018-09-10T08:01:00Z">
        <w:r>
          <w:rPr>
            <w:rFonts w:hint="eastAsia"/>
          </w:rPr>
          <w:delText>名</w:delText>
        </w:r>
      </w:del>
      <w:r>
        <w:rPr>
          <w:rFonts w:hint="eastAsia"/>
        </w:rPr>
        <w:t>为阿布阿尤布马斯里的埃及人接管了伊拉克</w:t>
      </w:r>
      <w:ins w:id="1813" w:author="周虹宇" w:date="2018-09-10T08:01:00Z">
        <w:r>
          <w:rPr>
            <w:rFonts w:hint="eastAsia"/>
          </w:rPr>
          <w:t>的</w:t>
        </w:r>
      </w:ins>
      <w:r>
        <w:rPr>
          <w:rFonts w:hint="eastAsia"/>
        </w:rPr>
        <w:t>“基地”组织，并将其他组织联合起来，统称为伊拉克伊斯兰国。为</w:t>
      </w:r>
      <w:del w:id="1814" w:author="周虹宇" w:date="2018-09-10T08:04:00Z">
        <w:r>
          <w:rPr>
            <w:rFonts w:hint="eastAsia"/>
          </w:rPr>
          <w:delText>得到</w:delText>
        </w:r>
      </w:del>
      <w:ins w:id="1815" w:author="周虹宇" w:date="2018-09-10T08:04:00Z">
        <w:r>
          <w:rPr>
            <w:rFonts w:hint="eastAsia"/>
          </w:rPr>
          <w:t>获得</w:t>
        </w:r>
      </w:ins>
      <w:r>
        <w:rPr>
          <w:rFonts w:hint="eastAsia"/>
        </w:rPr>
        <w:t>更多来自伊拉克当地领袖的支持，一名伊拉克当地人</w:t>
      </w:r>
      <w:del w:id="1816" w:author="周虹宇" w:date="2018-09-10T08:04:00Z">
        <w:r>
          <w:rPr>
            <w:rFonts w:hint="eastAsia"/>
          </w:rPr>
          <w:delText>被宣告</w:delText>
        </w:r>
      </w:del>
      <w:r>
        <w:rPr>
          <w:rFonts w:hint="eastAsia"/>
        </w:rPr>
        <w:t>成为伊拉克“伊斯兰国”</w:t>
      </w:r>
      <w:ins w:id="1817" w:author="周虹宇" w:date="2018-09-10T08:04:00Z">
        <w:r>
          <w:rPr>
            <w:rFonts w:hint="eastAsia"/>
          </w:rPr>
          <w:t>的</w:t>
        </w:r>
      </w:ins>
      <w:r>
        <w:rPr>
          <w:rFonts w:hint="eastAsia"/>
        </w:rPr>
        <w:t>领袖。</w:t>
      </w:r>
    </w:p>
    <w:p/>
    <w:p>
      <w:r>
        <w:rPr>
          <w:rFonts w:hint="eastAsia"/>
        </w:rPr>
        <w:t xml:space="preserve">    阿布阿尤布马斯里是一名伊拉克人，拥有伊斯兰研究博士学位，于2010年接管伊拉克“基地”组织，并带领该组织发动了一系列致死恐怖袭击，包括2012年的25起自杀式爆炸袭击，致142人死亡。</w:t>
      </w:r>
      <w:ins w:id="1818" w:author="周虹宇" w:date="2018-09-10T08:07:00Z">
        <w:r>
          <w:rPr>
            <w:rFonts w:hint="eastAsia"/>
          </w:rPr>
          <w:t>在联军减少以及伊拉克内部教派冲突不断加剧后，该组织有所扩大</w:t>
        </w:r>
      </w:ins>
      <w:r>
        <w:rPr>
          <w:rFonts w:hint="eastAsia"/>
        </w:rPr>
        <w:t>。由于伊拉克“基地”组织</w:t>
      </w:r>
      <w:ins w:id="1819" w:author="周虹宇" w:date="2018-09-10T08:08:00Z">
        <w:r>
          <w:rPr>
            <w:rFonts w:hint="eastAsia"/>
          </w:rPr>
          <w:t>曾</w:t>
        </w:r>
      </w:ins>
      <w:r>
        <w:rPr>
          <w:rFonts w:hint="eastAsia"/>
        </w:rPr>
        <w:t>作为一支最为精炼的叛军</w:t>
      </w:r>
      <w:del w:id="1820" w:author="周虹宇" w:date="2018-09-10T08:08:00Z">
        <w:r>
          <w:rPr>
            <w:rFonts w:hint="eastAsia"/>
          </w:rPr>
          <w:delText>曾</w:delText>
        </w:r>
      </w:del>
      <w:r>
        <w:rPr>
          <w:rFonts w:hint="eastAsia"/>
        </w:rPr>
        <w:t>参与叙利亚内战，因此该组织在武装冲突上已是颇有经验。2013年4月，阿布阿尤布马斯宣告成立</w:t>
      </w:r>
      <w:ins w:id="1821" w:author="周虹宇" w:date="2018-09-10T08:11:00Z">
        <w:r>
          <w:rPr>
            <w:rFonts w:hint="eastAsia"/>
          </w:rPr>
          <w:t>伊拉克和黎凡特伊斯兰国</w:t>
        </w:r>
      </w:ins>
      <w:del w:id="1822" w:author="周虹宇" w:date="2018-09-10T08:12:00Z">
        <w:r>
          <w:rPr>
            <w:rFonts w:hint="eastAsia"/>
          </w:rPr>
          <w:delText>“伊斯兰国”</w:delText>
        </w:r>
      </w:del>
      <w:r>
        <w:rPr>
          <w:rFonts w:hint="eastAsia"/>
        </w:rPr>
        <w:t>，并试图吞并活跃于叙利亚的叙利亚胜利战线。“基地”组织在2014年2月正式拒绝“伊斯兰国”的要求。</w:t>
      </w:r>
      <w:ins w:id="1823" w:author="周虹宇" w:date="2018-09-10T08:10:00Z">
        <w:r>
          <w:rPr>
            <w:rFonts w:hint="eastAsia"/>
          </w:rPr>
          <w:t>ISIL宣称自己是伊斯兰国，</w:t>
        </w:r>
      </w:ins>
      <w:ins w:id="1824" w:author="周虹宇" w:date="2018-09-10T08:13:00Z">
        <w:r>
          <w:rPr>
            <w:rFonts w:hint="eastAsia"/>
          </w:rPr>
          <w:t>要求授予</w:t>
        </w:r>
      </w:ins>
      <w:ins w:id="1825" w:author="周虹宇" w:date="2018-09-10T08:10:00Z">
        <w:r>
          <w:rPr>
            <w:rFonts w:hint="eastAsia"/>
          </w:rPr>
          <w:t>哈里发</w:t>
        </w:r>
      </w:ins>
      <w:ins w:id="1826" w:author="周虹宇" w:date="2018-09-10T08:13:00Z">
        <w:r>
          <w:rPr>
            <w:rFonts w:hint="eastAsia"/>
          </w:rPr>
          <w:t>并承认</w:t>
        </w:r>
      </w:ins>
      <w:ins w:id="1827" w:author="周虹宇" w:date="2018-09-10T08:10:00Z">
        <w:r>
          <w:rPr>
            <w:rFonts w:hint="eastAsia"/>
          </w:rPr>
          <w:t>巴格达迪为哈里发</w:t>
        </w:r>
      </w:ins>
      <w:r>
        <w:rPr>
          <w:rFonts w:hint="eastAsia"/>
        </w:rPr>
        <w:t>。</w:t>
      </w:r>
    </w:p>
    <w:p/>
    <w:p>
      <w:r>
        <w:rPr>
          <w:rFonts w:hint="eastAsia"/>
        </w:rPr>
        <w:t xml:space="preserve">    “伊斯兰国”与“基地”组织间冲突不断。2014-2015年间，“伊斯兰国”与非国家组织间的冲突共造成11076人死亡。其中就包括与“基地”组织附属组织间的冲突，2015年“伊斯兰国”与叙利亚胜利战线间的武装冲突共致770人死亡。</w:t>
      </w:r>
      <w:ins w:id="1828" w:author="周虹宇" w:date="2018-09-10T08:19:00Z">
        <w:r>
          <w:rPr>
            <w:rFonts w:hint="eastAsia"/>
          </w:rPr>
          <w:t>在阿富汗，</w:t>
        </w:r>
      </w:ins>
      <w:r>
        <w:rPr>
          <w:rFonts w:hint="eastAsia"/>
        </w:rPr>
        <w:t>“伊斯兰国”</w:t>
      </w:r>
      <w:ins w:id="1829" w:author="周虹宇" w:date="2018-09-10T08:19:00Z">
        <w:r>
          <w:rPr>
            <w:rFonts w:hint="eastAsia"/>
          </w:rPr>
          <w:t>也通过</w:t>
        </w:r>
      </w:ins>
      <w:r>
        <w:rPr>
          <w:rFonts w:hint="eastAsia"/>
        </w:rPr>
        <w:t>呼罗珊省附属组织</w:t>
      </w:r>
      <w:del w:id="1830" w:author="周虹宇" w:date="2018-09-10T08:19:00Z">
        <w:r>
          <w:rPr>
            <w:rFonts w:hint="eastAsia"/>
          </w:rPr>
          <w:delText>在阿富汗</w:delText>
        </w:r>
      </w:del>
      <w:r>
        <w:rPr>
          <w:rFonts w:hint="eastAsia"/>
        </w:rPr>
        <w:t>与长期以来互为盟友的“基地”组织和塔利班</w:t>
      </w:r>
      <w:del w:id="1831" w:author="周虹宇" w:date="2018-09-10T08:19:00Z">
        <w:r>
          <w:rPr>
            <w:rFonts w:hint="eastAsia"/>
          </w:rPr>
          <w:delText>也</w:delText>
        </w:r>
      </w:del>
      <w:r>
        <w:rPr>
          <w:rFonts w:hint="eastAsia"/>
        </w:rPr>
        <w:t>发生过冲突。</w:t>
      </w:r>
    </w:p>
    <w:p/>
    <w:p>
      <w:r>
        <w:rPr>
          <w:rFonts w:hint="eastAsia"/>
        </w:rPr>
        <w:t xml:space="preserve">    “伊斯兰国”不但与“基地”组织进行正面军事冲突，还拥有与“基地”组织招募新兵相对的策略。“伊斯兰国”对外宣传很少注重圣战的</w:t>
      </w:r>
      <w:r>
        <w:rPr>
          <w:rFonts w:hint="eastAsia"/>
          <w:sz w:val="20"/>
          <w:szCs w:val="20"/>
        </w:rPr>
        <w:t>价值所在，而将重心放在“伊斯兰国”比“基地”组织用过更优良的军队和生活。“基地”组织保持着对于各附属组织间信息交流的控制，且要求各附属组织保持思想的高度一致，而与之相对应，“伊斯兰国”要求就较为宽松。因此，“伊斯兰国”附属组织要比“基地”组织附属组织多得多。</w:t>
      </w:r>
    </w:p>
    <w:p/>
    <w:p>
      <w:r>
        <w:rPr>
          <w:rFonts w:hint="eastAsia"/>
        </w:rPr>
        <w:t xml:space="preserve">    “基地”组织附属组织及其支持者2015年共在12个国家发动恐怖袭击，相比2011年的16个（最高值）有所下降。这些国家为阿富汗（塔利班）、叙利亚（叙利亚胜利战线）、索马里和肯尼亚（索马里青年党）、巴基斯坦（巴基斯坦塔利班）、也门（阿拉伯半岛“基地”组织）、马里和阿尔及利亚（伊斯兰北非盖达组织）。孟加拉国和法国也遭到恐怖袭击。孟加拉国遭到的恐怖袭击由一支最新的“基地”组织分支--印度次大陆“基地”组织发动。</w:t>
      </w:r>
    </w:p>
    <w:p>
      <w:pPr>
        <w:rPr>
          <w:sz w:val="20"/>
          <w:szCs w:val="20"/>
        </w:rPr>
      </w:pPr>
    </w:p>
    <w:p>
      <w:pPr>
        <w:rPr>
          <w:sz w:val="20"/>
          <w:szCs w:val="20"/>
        </w:rPr>
      </w:pPr>
      <w:r>
        <w:rPr>
          <w:rFonts w:hint="eastAsia"/>
          <w:sz w:val="20"/>
          <w:szCs w:val="20"/>
        </w:rPr>
        <w:t xml:space="preserve">    与之相</w:t>
      </w:r>
      <w:del w:id="1832" w:author="周虹宇" w:date="2018-09-10T08:22:00Z">
        <w:r>
          <w:rPr>
            <w:rFonts w:hint="eastAsia"/>
            <w:sz w:val="20"/>
            <w:szCs w:val="20"/>
          </w:rPr>
          <w:delText>较</w:delText>
        </w:r>
      </w:del>
      <w:ins w:id="1833" w:author="周虹宇" w:date="2018-09-10T08:22:00Z">
        <w:r>
          <w:rPr>
            <w:rFonts w:hint="eastAsia"/>
            <w:sz w:val="20"/>
            <w:szCs w:val="20"/>
          </w:rPr>
          <w:t>比</w:t>
        </w:r>
      </w:ins>
      <w:r>
        <w:rPr>
          <w:rFonts w:hint="eastAsia"/>
          <w:sz w:val="20"/>
          <w:szCs w:val="20"/>
        </w:rPr>
        <w:t>，2015年共28个国家遭遇过“伊斯兰国”附属组织发动的恐怖袭击。随着“伊斯兰国”的迅速壮大，“伊斯兰国”袭击的国家数量从2013年的9个增长至2014年的13个。其中相当一部分袭击</w:t>
      </w:r>
      <w:ins w:id="1834" w:author="周虹宇" w:date="2018-09-10T08:22:00Z">
        <w:r>
          <w:rPr>
            <w:rFonts w:hint="eastAsia"/>
            <w:sz w:val="20"/>
            <w:szCs w:val="20"/>
          </w:rPr>
          <w:t>是</w:t>
        </w:r>
      </w:ins>
      <w:r>
        <w:rPr>
          <w:rFonts w:hint="eastAsia"/>
          <w:sz w:val="20"/>
          <w:szCs w:val="20"/>
        </w:rPr>
        <w:t>由在2013年前就已成立并已归属“伊斯兰国”的恐怖组织</w:t>
      </w:r>
      <w:ins w:id="1835" w:author="周虹宇" w:date="2018-09-10T08:22:00Z">
        <w:r>
          <w:rPr>
            <w:rFonts w:hint="eastAsia"/>
            <w:sz w:val="20"/>
            <w:szCs w:val="20"/>
          </w:rPr>
          <w:t>发动的</w:t>
        </w:r>
      </w:ins>
      <w:r>
        <w:rPr>
          <w:rFonts w:hint="eastAsia"/>
          <w:sz w:val="20"/>
          <w:szCs w:val="20"/>
        </w:rPr>
        <w:t>。因此，无论驻扎在伊拉克和叙利亚的“伊斯兰国”是否会被剿灭，这些“伊斯兰国”附属组织也不会销声匿迹。</w:t>
      </w:r>
    </w:p>
    <w:p/>
    <w:p>
      <w:r>
        <w:rPr>
          <w:rFonts w:hint="eastAsia"/>
        </w:rPr>
        <w:t xml:space="preserve">    部分恐怖组织解除了与“基地”组织的关系</w:t>
      </w:r>
      <w:del w:id="1836" w:author="周虹宇" w:date="2018-09-10T08:30:00Z">
        <w:r>
          <w:rPr>
            <w:rFonts w:hint="eastAsia"/>
          </w:rPr>
          <w:delText>，</w:delText>
        </w:r>
      </w:del>
      <w:r>
        <w:rPr>
          <w:rFonts w:hint="eastAsia"/>
        </w:rPr>
        <w:t>后</w:t>
      </w:r>
      <w:ins w:id="1837" w:author="周虹宇" w:date="2018-09-10T08:30:00Z">
        <w:r>
          <w:rPr>
            <w:rFonts w:hint="eastAsia"/>
          </w:rPr>
          <w:t>宣称</w:t>
        </w:r>
      </w:ins>
      <w:r>
        <w:rPr>
          <w:rFonts w:hint="eastAsia"/>
        </w:rPr>
        <w:t>附属于“伊斯兰国”。“博科圣地”就是其中一员，是2015年</w:t>
      </w:r>
      <w:del w:id="1838" w:author="周虹宇" w:date="2018-09-10T08:30:00Z">
        <w:r>
          <w:rPr>
            <w:rFonts w:hint="eastAsia"/>
          </w:rPr>
          <w:delText>第二最</w:delText>
        </w:r>
      </w:del>
      <w:r>
        <w:rPr>
          <w:rFonts w:hint="eastAsia"/>
        </w:rPr>
        <w:t>致死</w:t>
      </w:r>
      <w:ins w:id="1839" w:author="周虹宇" w:date="2018-09-10T08:30:00Z">
        <w:r>
          <w:rPr>
            <w:rFonts w:hint="eastAsia"/>
          </w:rPr>
          <w:t>数排名第二</w:t>
        </w:r>
      </w:ins>
      <w:r>
        <w:rPr>
          <w:rFonts w:hint="eastAsia"/>
        </w:rPr>
        <w:t>的恐怖组织，</w:t>
      </w:r>
      <w:del w:id="1840" w:author="周虹宇" w:date="2018-09-10T08:30:00Z">
        <w:r>
          <w:rPr>
            <w:rFonts w:hint="eastAsia"/>
          </w:rPr>
          <w:delText>愿</w:delText>
        </w:r>
      </w:del>
      <w:ins w:id="1841" w:author="周虹宇" w:date="2018-09-10T08:30:00Z">
        <w:r>
          <w:rPr>
            <w:rFonts w:hint="eastAsia"/>
          </w:rPr>
          <w:t>原</w:t>
        </w:r>
      </w:ins>
      <w:r>
        <w:rPr>
          <w:rFonts w:hint="eastAsia"/>
        </w:rPr>
        <w:t>属“基地”组织。然而，考虑到西非“基地”组织的实力，“博科圣地”仍可能回归“基地”组织。正因为恐怖组织的倒戈，所以</w:t>
      </w:r>
      <w:del w:id="1842" w:author="周虹宇" w:date="2018-09-10T08:31:00Z">
        <w:r>
          <w:rPr>
            <w:rFonts w:hint="eastAsia"/>
          </w:rPr>
          <w:delText>遭遇</w:delText>
        </w:r>
      </w:del>
      <w:r>
        <w:rPr>
          <w:rFonts w:hint="eastAsia"/>
        </w:rPr>
        <w:t>“基地”组织附属组织恐怖袭击的国家数量有所下降。</w:t>
      </w:r>
    </w:p>
    <w:p/>
    <w:p>
      <w:r>
        <w:rPr>
          <w:rFonts w:hint="eastAsia"/>
        </w:rPr>
        <w:t xml:space="preserve">    也正因为部分恐怖组织</w:t>
      </w:r>
      <w:ins w:id="1843" w:author="周虹宇" w:date="2018-09-10T08:31:00Z">
        <w:r>
          <w:rPr>
            <w:rFonts w:hint="eastAsia"/>
          </w:rPr>
          <w:t>的</w:t>
        </w:r>
      </w:ins>
      <w:r>
        <w:rPr>
          <w:rFonts w:hint="eastAsia"/>
        </w:rPr>
        <w:t>倒戈，全世界由“伊斯兰国”负责的恐怖袭击死亡</w:t>
      </w:r>
      <w:ins w:id="1844" w:author="周虹宇" w:date="2018-09-10T08:32:00Z">
        <w:r>
          <w:rPr>
            <w:rFonts w:hint="eastAsia"/>
          </w:rPr>
          <w:t>数量</w:t>
        </w:r>
      </w:ins>
      <w:r>
        <w:rPr>
          <w:rFonts w:hint="eastAsia"/>
        </w:rPr>
        <w:t>急剧上升。尽管“基地”组织尚未正式控制塔利班，但塔利班仍与“基地”组织保持密切联系。</w:t>
      </w:r>
      <w:del w:id="1845" w:author="周虹宇" w:date="2018-09-10T08:33:00Z">
        <w:r>
          <w:rPr>
            <w:rFonts w:hint="eastAsia"/>
          </w:rPr>
          <w:delText>苏维埃</w:delText>
        </w:r>
      </w:del>
      <w:ins w:id="1846" w:author="周虹宇" w:date="2018-09-10T08:33:00Z">
        <w:r>
          <w:rPr>
            <w:rFonts w:hint="eastAsia"/>
          </w:rPr>
          <w:t>苏联</w:t>
        </w:r>
      </w:ins>
      <w:r>
        <w:rPr>
          <w:rFonts w:hint="eastAsia"/>
        </w:rPr>
        <w:t>入侵期间，塔利班和“基地”组织保持着经济</w:t>
      </w:r>
      <w:ins w:id="1847" w:author="周虹宇" w:date="2018-09-10T08:34:00Z">
        <w:r>
          <w:rPr>
            <w:rFonts w:hint="eastAsia"/>
          </w:rPr>
          <w:t>上</w:t>
        </w:r>
      </w:ins>
      <w:r>
        <w:rPr>
          <w:rFonts w:hint="eastAsia"/>
        </w:rPr>
        <w:t>和军事</w:t>
      </w:r>
      <w:ins w:id="1848" w:author="周虹宇" w:date="2018-09-10T08:34:00Z">
        <w:r>
          <w:rPr>
            <w:rFonts w:hint="eastAsia"/>
          </w:rPr>
          <w:t>上的</w:t>
        </w:r>
      </w:ins>
      <w:r>
        <w:rPr>
          <w:rFonts w:hint="eastAsia"/>
        </w:rPr>
        <w:t>联系。塔利班和“基地”组织</w:t>
      </w:r>
      <w:ins w:id="1849" w:author="周虹宇" w:date="2018-09-10T08:34:00Z">
        <w:r>
          <w:rPr>
            <w:rFonts w:hint="eastAsia"/>
          </w:rPr>
          <w:t>的</w:t>
        </w:r>
      </w:ins>
      <w:r>
        <w:rPr>
          <w:rFonts w:hint="eastAsia"/>
        </w:rPr>
        <w:t>目标一致，力求抗击由美国牵头的驻阿富汗联合部队，并力图在阿富汗建立伊斯兰政府。</w:t>
      </w:r>
    </w:p>
    <w:p/>
    <w:p>
      <w:r>
        <w:t xml:space="preserve">    </w:t>
      </w:r>
      <w:r>
        <w:rPr>
          <w:rFonts w:hint="eastAsia"/>
        </w:rPr>
        <w:t>“伊斯兰国”各附属组织对自2013年来恐怖袭击死亡</w:t>
      </w:r>
      <w:ins w:id="1850" w:author="周虹宇" w:date="2018-09-10T08:35:00Z">
        <w:r>
          <w:rPr>
            <w:rFonts w:hint="eastAsia"/>
          </w:rPr>
          <w:t>人数</w:t>
        </w:r>
      </w:ins>
      <w:r>
        <w:rPr>
          <w:rFonts w:hint="eastAsia"/>
        </w:rPr>
        <w:t>438%的增长</w:t>
      </w:r>
      <w:ins w:id="1851" w:author="周虹宇" w:date="2018-09-10T08:36:00Z">
        <w:r>
          <w:rPr>
            <w:rFonts w:hint="eastAsia"/>
          </w:rPr>
          <w:t>率</w:t>
        </w:r>
      </w:ins>
      <w:r>
        <w:rPr>
          <w:rFonts w:hint="eastAsia"/>
        </w:rPr>
        <w:t>负责，这部分增长主要是因为“伊斯兰国”2014年对伊拉克和2015年对叙利亚造成的恐怖袭击死亡</w:t>
      </w:r>
      <w:ins w:id="1852" w:author="周虹宇" w:date="2018-09-10T08:36:00Z">
        <w:r>
          <w:rPr>
            <w:rFonts w:hint="eastAsia"/>
          </w:rPr>
          <w:t>人数</w:t>
        </w:r>
      </w:ins>
      <w:r>
        <w:rPr>
          <w:rFonts w:hint="eastAsia"/>
        </w:rPr>
        <w:t>增加。然而，2015年，一大批新“伊斯兰国”附属组织如雨后春笋般冒出。2015年，共13个新</w:t>
      </w:r>
      <w:ins w:id="1853" w:author="周虹宇" w:date="2018-09-10T08:37:00Z">
        <w:r>
          <w:rPr>
            <w:rFonts w:hint="eastAsia"/>
          </w:rPr>
          <w:t>的</w:t>
        </w:r>
      </w:ins>
      <w:r>
        <w:rPr>
          <w:rFonts w:hint="eastAsia"/>
        </w:rPr>
        <w:t>“伊斯兰国”附属组织发动恐怖袭击，致457人死亡。这些新</w:t>
      </w:r>
      <w:ins w:id="1854" w:author="周虹宇" w:date="2018-09-10T08:37:00Z">
        <w:r>
          <w:rPr>
            <w:rFonts w:hint="eastAsia"/>
          </w:rPr>
          <w:t>的</w:t>
        </w:r>
      </w:ins>
      <w:r>
        <w:rPr>
          <w:rFonts w:hint="eastAsia"/>
        </w:rPr>
        <w:t>“伊斯兰国”附属组织的袭击国家为孟加拉国、以色列、科威特、利比亚、巴勒斯坦、俄国、沙特阿拉伯、也门。</w:t>
      </w:r>
    </w:p>
    <w:p/>
    <w:p>
      <w:r>
        <w:rPr>
          <w:rFonts w:hint="eastAsia"/>
        </w:rPr>
        <w:t xml:space="preserve">    “伊斯兰国”不但通过其附属组织发动恐怖袭击，也力促独狼式恐怖袭击。以下三个例子都为独狼式恐怖袭击，</w:t>
      </w:r>
      <w:ins w:id="1855" w:author="周虹宇" w:date="2018-09-10T08:37:00Z">
        <w:r>
          <w:rPr>
            <w:rFonts w:hint="eastAsia"/>
          </w:rPr>
          <w:t>且</w:t>
        </w:r>
      </w:ins>
      <w:r>
        <w:rPr>
          <w:rFonts w:hint="eastAsia"/>
        </w:rPr>
        <w:t>可能由“伊斯兰国”授意：2016年法国尼斯卡车袭击，85人死亡；2016年奥兰多夜总会枪击案，50人死亡；2015年土耳其苏鲁奇爆炸案，33人死亡。</w:t>
      </w:r>
    </w:p>
    <w:p/>
    <w:p>
      <w:r>
        <w:rPr>
          <w:rFonts w:hint="eastAsia"/>
        </w:rPr>
        <w:t xml:space="preserve">    在受恐怖袭击影响最大的十个国家中，“伊斯兰国”、“博科圣地”、“基地”组织是恐怖威胁的主要来源。</w:t>
      </w:r>
      <w:ins w:id="1856" w:author="周虹宇" w:date="2018-09-10T08:40:00Z">
        <w:r>
          <w:rPr>
            <w:rFonts w:hint="eastAsia"/>
          </w:rPr>
          <w:t>在GTI列出的受恐怖主义影响最大的10个国家中，有7个国家的</w:t>
        </w:r>
      </w:ins>
      <w:ins w:id="1857" w:author="周虹宇" w:date="2018-09-10T08:41:00Z">
        <w:r>
          <w:rPr>
            <w:rFonts w:hint="eastAsia"/>
          </w:rPr>
          <w:t>“伊斯兰国”</w:t>
        </w:r>
      </w:ins>
      <w:ins w:id="1858" w:author="周虹宇" w:date="2018-09-10T08:40:00Z">
        <w:r>
          <w:rPr>
            <w:rFonts w:hint="eastAsia"/>
          </w:rPr>
          <w:t>附属组织是其国内最致命的活跃组织之一。</w:t>
        </w:r>
      </w:ins>
      <w:del w:id="1859" w:author="周虹宇" w:date="2018-09-10T08:39:00Z">
        <w:r>
          <w:rPr>
            <w:rFonts w:hint="eastAsia"/>
          </w:rPr>
          <w:delText>中七个国家活跃的最致命的恐怖组织</w:delText>
        </w:r>
      </w:del>
      <w:r>
        <w:rPr>
          <w:rFonts w:hint="eastAsia"/>
        </w:rPr>
        <w:t>，</w:t>
      </w:r>
      <w:ins w:id="1860" w:author="周虹宇" w:date="2018-09-10T08:41:00Z">
        <w:r>
          <w:rPr>
            <w:rFonts w:hint="eastAsia"/>
          </w:rPr>
          <w:t>这10个国家中有5个国家的基地组织是其国内最致命的组织之一。</w:t>
        </w:r>
      </w:ins>
    </w:p>
    <w:p/>
    <w:p/>
    <w:p/>
    <w:p/>
    <w:p/>
    <w:p/>
    <w:p/>
    <w:p/>
    <w:p/>
    <w:p>
      <w:ins w:id="1861" w:author="于 子沁" w:date="2018-09-13T08:48:00Z">
        <w:r>
          <w:rPr/>
          <w:drawing>
            <wp:inline distT="0" distB="0" distL="0" distR="0">
              <wp:extent cx="5932170" cy="3122295"/>
              <wp:effectExtent l="0" t="0" r="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66" cstate="print">
                        <a:grayscl/>
                        <a:extLst>
                          <a:ext uri="{28A0092B-C50C-407E-A947-70E740481C1C}">
                            <a14:useLocalDpi xmlns:a14="http://schemas.microsoft.com/office/drawing/2010/main" val="0"/>
                          </a:ext>
                        </a:extLst>
                      </a:blip>
                      <a:srcRect/>
                      <a:stretch>
                        <a:fillRect/>
                      </a:stretch>
                    </pic:blipFill>
                    <pic:spPr>
                      <a:xfrm>
                        <a:off x="0" y="0"/>
                        <a:ext cx="5945557" cy="3129863"/>
                      </a:xfrm>
                      <a:prstGeom prst="rect">
                        <a:avLst/>
                      </a:prstGeom>
                      <a:noFill/>
                    </pic:spPr>
                  </pic:pic>
                </a:graphicData>
              </a:graphic>
            </wp:inline>
          </w:drawing>
        </w:r>
      </w:ins>
      <w:del w:id="1863" w:author="于 子沁" w:date="2018-09-13T08:48:00Z">
        <w:r>
          <w:rPr/>
          <w:drawing>
            <wp:inline distT="0" distB="0" distL="0" distR="0">
              <wp:extent cx="5274310" cy="28479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cstate="print">
                        <a:grayscl/>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del>
    </w:p>
    <w:p/>
    <w:p/>
    <w:p>
      <w:ins w:id="1865" w:author="于 子沁" w:date="2018-09-12T10:47:00Z">
        <w:r>
          <w:rPr/>
          <w:drawing>
            <wp:inline distT="0" distB="0" distL="0" distR="0">
              <wp:extent cx="5642610" cy="301815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68" cstate="print">
                        <a:grayscl/>
                        <a:extLst>
                          <a:ext uri="{28A0092B-C50C-407E-A947-70E740481C1C}">
                            <a14:useLocalDpi xmlns:a14="http://schemas.microsoft.com/office/drawing/2010/main" val="0"/>
                          </a:ext>
                        </a:extLst>
                      </a:blip>
                      <a:srcRect/>
                      <a:stretch>
                        <a:fillRect/>
                      </a:stretch>
                    </pic:blipFill>
                    <pic:spPr>
                      <a:xfrm>
                        <a:off x="0" y="0"/>
                        <a:ext cx="5657381" cy="3026582"/>
                      </a:xfrm>
                      <a:prstGeom prst="rect">
                        <a:avLst/>
                      </a:prstGeom>
                      <a:noFill/>
                    </pic:spPr>
                  </pic:pic>
                </a:graphicData>
              </a:graphic>
            </wp:inline>
          </w:drawing>
        </w:r>
      </w:ins>
      <w:del w:id="1867" w:author="于 子沁" w:date="2018-09-12T10:47:00Z">
        <w:r>
          <w:rPr/>
          <w:drawing>
            <wp:inline distT="0" distB="0" distL="0" distR="0">
              <wp:extent cx="5274310" cy="28194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9" cstate="print">
                        <a:grayscl/>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del>
    </w:p>
    <w:p/>
    <w:p/>
    <w:p/>
    <w:p/>
    <w:p/>
    <w:p/>
    <w:p/>
    <w:p/>
    <w:p/>
    <w:p/>
    <w:p>
      <w:ins w:id="1869" w:author="于 子沁" w:date="2018-09-12T11:15:00Z">
        <w:r>
          <w:rPr/>
          <w:drawing>
            <wp:inline distT="0" distB="0" distL="0" distR="0">
              <wp:extent cx="5148580" cy="551434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70" cstate="print">
                        <a:grayscl/>
                        <a:extLst>
                          <a:ext uri="{28A0092B-C50C-407E-A947-70E740481C1C}">
                            <a14:useLocalDpi xmlns:a14="http://schemas.microsoft.com/office/drawing/2010/main" val="0"/>
                          </a:ext>
                        </a:extLst>
                      </a:blip>
                      <a:srcRect/>
                      <a:stretch>
                        <a:fillRect/>
                      </a:stretch>
                    </pic:blipFill>
                    <pic:spPr>
                      <a:xfrm>
                        <a:off x="0" y="0"/>
                        <a:ext cx="5156052" cy="5522039"/>
                      </a:xfrm>
                      <a:prstGeom prst="rect">
                        <a:avLst/>
                      </a:prstGeom>
                      <a:noFill/>
                    </pic:spPr>
                  </pic:pic>
                </a:graphicData>
              </a:graphic>
            </wp:inline>
          </w:drawing>
        </w:r>
      </w:ins>
      <w:del w:id="1871" w:author="于 子沁" w:date="2018-09-12T11:16:00Z">
        <w:r>
          <w:rPr/>
          <w:drawing>
            <wp:inline distT="0" distB="0" distL="0" distR="0">
              <wp:extent cx="5274310" cy="56191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1">
                        <a:grayscl/>
                        <a:extLst>
                          <a:ext uri="{28A0092B-C50C-407E-A947-70E740481C1C}">
                            <a14:useLocalDpi xmlns:a14="http://schemas.microsoft.com/office/drawing/2010/main" val="0"/>
                          </a:ext>
                        </a:extLst>
                      </a:blip>
                      <a:stretch>
                        <a:fillRect/>
                      </a:stretch>
                    </pic:blipFill>
                    <pic:spPr>
                      <a:xfrm>
                        <a:off x="0" y="0"/>
                        <a:ext cx="5274310" cy="5619115"/>
                      </a:xfrm>
                      <a:prstGeom prst="rect">
                        <a:avLst/>
                      </a:prstGeom>
                    </pic:spPr>
                  </pic:pic>
                </a:graphicData>
              </a:graphic>
            </wp:inline>
          </w:drawing>
        </w:r>
      </w:del>
    </w:p>
    <w:p/>
    <w:p/>
    <w:p/>
    <w:p/>
    <w:p/>
    <w:p/>
    <w:p/>
    <w:p/>
    <w:p/>
    <w:p/>
    <w:p/>
    <w:p/>
    <w:p/>
    <w:p/>
    <w:p>
      <w:pPr>
        <w:pStyle w:val="2"/>
      </w:pPr>
      <w:r>
        <w:rPr>
          <w:rFonts w:hint="eastAsia"/>
        </w:rPr>
        <w:t>第四章 恐怖袭击带来的经济影响</w:t>
      </w:r>
    </w:p>
    <w:p>
      <w:pPr>
        <w:rPr>
          <w:rFonts w:ascii="黑体" w:hAnsi="黑体" w:eastAsia="黑体"/>
          <w:b/>
          <w:sz w:val="28"/>
          <w:szCs w:val="28"/>
        </w:rPr>
      </w:pPr>
      <w:r>
        <w:rPr>
          <w:rFonts w:hint="eastAsia" w:ascii="黑体" w:hAnsi="黑体" w:eastAsia="黑体"/>
          <w:b/>
          <w:sz w:val="28"/>
          <w:szCs w:val="28"/>
        </w:rPr>
        <w:t>主要发现：</w:t>
      </w:r>
    </w:p>
    <w:p>
      <w:r>
        <w:rPr>
          <w:rFonts w:hint="eastAsia"/>
        </w:rPr>
        <w:t>（一）2015年恐怖袭击对全球经济影响达896亿美元，相比2014年，下降15%；</w:t>
      </w:r>
    </w:p>
    <w:p>
      <w:r>
        <w:rPr>
          <w:rFonts w:hint="eastAsia"/>
        </w:rPr>
        <w:t>（二）就恐怖袭击对全球经济影响占全球</w:t>
      </w:r>
      <w:r>
        <w:t>GDP</w:t>
      </w:r>
      <w:r>
        <w:rPr>
          <w:rFonts w:hint="eastAsia"/>
        </w:rPr>
        <w:t>比重而言</w:t>
      </w:r>
      <w:del w:id="1873" w:author="周虹宇" w:date="2018-09-10T13:16:00Z">
        <w:r>
          <w:rPr>
            <w:rFonts w:hint="eastAsia"/>
          </w:rPr>
          <w:delText>，与没有恐怖袭击的国家相比</w:delText>
        </w:r>
      </w:del>
      <w:r>
        <w:rPr>
          <w:rFonts w:hint="eastAsia"/>
        </w:rPr>
        <w:t>，</w:t>
      </w:r>
      <w:del w:id="1874" w:author="周虹宇" w:date="2018-09-10T13:16:00Z">
        <w:r>
          <w:rPr>
            <w:rFonts w:hint="eastAsia"/>
          </w:rPr>
          <w:delText>有</w:delText>
        </w:r>
      </w:del>
      <w:ins w:id="1875" w:author="周虹宇" w:date="2018-09-10T13:16:00Z">
        <w:r>
          <w:rPr>
            <w:rFonts w:hint="eastAsia"/>
          </w:rPr>
          <w:t>受到</w:t>
        </w:r>
      </w:ins>
      <w:r>
        <w:rPr>
          <w:rFonts w:hint="eastAsia"/>
        </w:rPr>
        <w:t>恐怖袭击的国家</w:t>
      </w:r>
      <w:ins w:id="1876" w:author="周虹宇" w:date="2018-09-10T13:17:00Z">
        <w:r>
          <w:rPr>
            <w:rFonts w:hint="eastAsia"/>
          </w:rPr>
          <w:t>遭受的损失</w:t>
        </w:r>
      </w:ins>
      <w:ins w:id="1877" w:author="周虹宇" w:date="2018-09-10T13:16:00Z">
        <w:r>
          <w:rPr>
            <w:rFonts w:hint="eastAsia"/>
          </w:rPr>
          <w:t>是没有受到恐怖袭击国家的两倍</w:t>
        </w:r>
      </w:ins>
      <w:del w:id="1878" w:author="周虹宇" w:date="2018-09-10T13:15:00Z">
        <w:r>
          <w:rPr>
            <w:rFonts w:hint="eastAsia"/>
          </w:rPr>
          <w:delText>是其两倍</w:delText>
        </w:r>
      </w:del>
      <w:r>
        <w:rPr>
          <w:rFonts w:hint="eastAsia"/>
        </w:rPr>
        <w:t>；</w:t>
      </w:r>
    </w:p>
    <w:p>
      <w:r>
        <w:rPr>
          <w:rFonts w:hint="eastAsia"/>
        </w:rPr>
        <w:t>（三）伊拉克经济受恐怖袭击影响最大，</w:t>
      </w:r>
      <w:del w:id="1879" w:author="周虹宇" w:date="2018-09-10T13:17:00Z">
        <w:r>
          <w:rPr>
            <w:rFonts w:hint="eastAsia"/>
          </w:rPr>
          <w:delText>该国恐怖袭击对</w:delText>
        </w:r>
      </w:del>
      <w:ins w:id="1880" w:author="周虹宇" w:date="2018-09-10T13:18:00Z">
        <w:r>
          <w:rPr>
            <w:rFonts w:hint="eastAsia"/>
          </w:rPr>
          <w:t>所受损失占该国全年</w:t>
        </w:r>
      </w:ins>
      <w:r>
        <w:t>GDP</w:t>
      </w:r>
      <w:r>
        <w:rPr>
          <w:rFonts w:hint="eastAsia"/>
        </w:rPr>
        <w:t>的</w:t>
      </w:r>
      <w:del w:id="1881" w:author="周虹宇" w:date="2018-09-10T13:18:00Z">
        <w:r>
          <w:rPr>
            <w:rFonts w:hint="eastAsia"/>
          </w:rPr>
          <w:delText>贡献达</w:delText>
        </w:r>
      </w:del>
      <w:r>
        <w:rPr>
          <w:rFonts w:hint="eastAsia"/>
        </w:rPr>
        <w:t>17%；</w:t>
      </w:r>
    </w:p>
    <w:p>
      <w:r>
        <w:rPr>
          <w:rFonts w:hint="eastAsia"/>
        </w:rPr>
        <w:t>（四）武装冲突及恐怖袭击造成的经济影响中，用于维和与</w:t>
      </w:r>
      <w:del w:id="1882" w:author="周虹宇" w:date="2018-09-10T14:15:00Z">
        <w:r>
          <w:rPr>
            <w:rFonts w:hint="eastAsia"/>
          </w:rPr>
          <w:delText>和平建设</w:delText>
        </w:r>
      </w:del>
      <w:ins w:id="1883" w:author="周虹宇" w:date="2018-09-10T14:15:00Z">
        <w:r>
          <w:rPr>
            <w:rFonts w:hint="eastAsia"/>
          </w:rPr>
          <w:t>建设和平</w:t>
        </w:r>
      </w:ins>
      <w:r>
        <w:rPr>
          <w:rFonts w:hint="eastAsia"/>
        </w:rPr>
        <w:t>的经济资源占2%。</w:t>
      </w:r>
    </w:p>
    <w:p/>
    <w:p/>
    <w:p/>
    <w:p/>
    <w:p/>
    <w:p/>
    <w:p/>
    <w:p/>
    <w:p/>
    <w:p/>
    <w:p/>
    <w:p/>
    <w:p/>
    <w:p/>
    <w:p/>
    <w:p/>
    <w:p/>
    <w:p/>
    <w:p/>
    <w:p/>
    <w:p/>
    <w:p/>
    <w:p/>
    <w:p/>
    <w:p/>
    <w:p/>
    <w:p/>
    <w:p/>
    <w:p/>
    <w:p/>
    <w:p/>
    <w:p/>
    <w:p/>
    <w:p/>
    <w:p/>
    <w:p>
      <w:pPr>
        <w:pStyle w:val="3"/>
      </w:pPr>
      <w:r>
        <w:rPr>
          <w:rFonts w:hint="eastAsia"/>
        </w:rPr>
        <w:t>一、2015年恐怖袭击带来的经济影响</w:t>
      </w:r>
    </w:p>
    <w:p>
      <w:pPr>
        <w:ind w:firstLine="420" w:firstLineChars="200"/>
      </w:pPr>
      <w:r>
        <w:rPr>
          <w:rFonts w:hint="eastAsia"/>
        </w:rPr>
        <w:t>2015年恐怖袭击对全球经济的影响达896亿美元，相比2014年，下降15%，侧面反映了恐怖袭击死亡人数也有所减少。尽管如此，2015年恐怖袭击对全球经济的影响</w:t>
      </w:r>
      <w:del w:id="1884" w:author="周虹宇" w:date="2018-09-10T13:19:00Z">
        <w:r>
          <w:rPr>
            <w:rFonts w:hint="eastAsia"/>
          </w:rPr>
          <w:delText>仍</w:delText>
        </w:r>
      </w:del>
      <w:r>
        <w:rPr>
          <w:rFonts w:hint="eastAsia"/>
        </w:rPr>
        <w:t>自2000年以来</w:t>
      </w:r>
      <w:ins w:id="1885" w:author="周虹宇" w:date="2018-09-10T13:19:00Z">
        <w:r>
          <w:rPr>
            <w:rFonts w:hint="eastAsia"/>
          </w:rPr>
          <w:t>仍</w:t>
        </w:r>
      </w:ins>
      <w:r>
        <w:rPr>
          <w:rFonts w:hint="eastAsia"/>
        </w:rPr>
        <w:t>位居第二。过去15年间，由恐怖袭击造成的经济成本和机会成本</w:t>
      </w:r>
      <w:del w:id="1886" w:author="周虹宇" w:date="2018-09-10T13:20:00Z">
        <w:r>
          <w:rPr>
            <w:rFonts w:hint="eastAsia"/>
          </w:rPr>
          <w:delText>有了将近</w:delText>
        </w:r>
      </w:del>
      <w:ins w:id="1887" w:author="周虹宇" w:date="2018-09-10T13:20:00Z">
        <w:r>
          <w:rPr>
            <w:rFonts w:hint="eastAsia"/>
          </w:rPr>
          <w:t>增加了大约</w:t>
        </w:r>
      </w:ins>
      <w:r>
        <w:rPr>
          <w:rFonts w:hint="eastAsia"/>
        </w:rPr>
        <w:t>11倍</w:t>
      </w:r>
      <w:del w:id="1888" w:author="周虹宇" w:date="2018-09-10T13:20:00Z">
        <w:r>
          <w:rPr>
            <w:rFonts w:hint="eastAsia"/>
          </w:rPr>
          <w:delText>的增长</w:delText>
        </w:r>
      </w:del>
      <w:r>
        <w:rPr>
          <w:rFonts w:hint="eastAsia"/>
        </w:rPr>
        <w:t>。</w:t>
      </w:r>
    </w:p>
    <w:p/>
    <w:p>
      <w:r>
        <w:rPr>
          <w:rFonts w:hint="eastAsia"/>
        </w:rPr>
        <w:t xml:space="preserve">    自2000年，由恐怖袭击带来的经济影响曾三次达到峰值，且这些峰值都与恐怖袭击的三次主要波动密切相关。恐怖袭击对全球经济的影响</w:t>
      </w:r>
      <w:ins w:id="1889" w:author="周虹宇" w:date="2018-09-10T13:21:00Z">
        <w:r>
          <w:rPr>
            <w:rFonts w:hint="eastAsia"/>
          </w:rPr>
          <w:t>在2001年</w:t>
        </w:r>
      </w:ins>
      <w:r>
        <w:rPr>
          <w:rFonts w:hint="eastAsia"/>
        </w:rPr>
        <w:t>首次急剧提升</w:t>
      </w:r>
      <w:del w:id="1890" w:author="周虹宇" w:date="2018-09-10T13:21:00Z">
        <w:r>
          <w:rPr>
            <w:rFonts w:hint="eastAsia"/>
          </w:rPr>
          <w:delText>发生在2001年</w:delText>
        </w:r>
      </w:del>
      <w:r>
        <w:rPr>
          <w:rFonts w:hint="eastAsia"/>
        </w:rPr>
        <w:t>，当时“9·11”事件也在纽约和华盛顿爆发；</w:t>
      </w:r>
      <w:ins w:id="1891" w:author="周虹宇" w:date="2018-09-10T13:22:00Z">
        <w:r>
          <w:rPr>
            <w:rFonts w:hint="eastAsia"/>
          </w:rPr>
          <w:t>2007年，</w:t>
        </w:r>
      </w:ins>
      <w:r>
        <w:rPr>
          <w:rFonts w:hint="eastAsia"/>
        </w:rPr>
        <w:t>恐怖袭击对全球经济的影响</w:t>
      </w:r>
      <w:del w:id="1892" w:author="周虹宇" w:date="2018-09-10T13:22:00Z">
        <w:r>
          <w:rPr>
            <w:rFonts w:hint="eastAsia"/>
          </w:rPr>
          <w:delText>在2007年</w:delText>
        </w:r>
      </w:del>
      <w:r>
        <w:rPr>
          <w:rFonts w:hint="eastAsia"/>
        </w:rPr>
        <w:t>再次达到峰值，而这也正是伊拉克战争如火如荼、“基地”组织各附属恐怖组织及伊拉克联合队伍增兵之时；第三次恐怖袭击大幅波动开始于2012年，并一直</w:t>
      </w:r>
      <w:ins w:id="1893" w:author="周虹宇" w:date="2018-09-10T13:22:00Z">
        <w:r>
          <w:rPr>
            <w:rFonts w:hint="eastAsia"/>
          </w:rPr>
          <w:t>呈</w:t>
        </w:r>
      </w:ins>
      <w:r>
        <w:rPr>
          <w:rFonts w:hint="eastAsia"/>
        </w:rPr>
        <w:t>持续</w:t>
      </w:r>
      <w:ins w:id="1894" w:author="周虹宇" w:date="2018-09-10T13:22:00Z">
        <w:r>
          <w:rPr>
            <w:rFonts w:hint="eastAsia"/>
          </w:rPr>
          <w:t>态势</w:t>
        </w:r>
      </w:ins>
      <w:r>
        <w:rPr>
          <w:rFonts w:hint="eastAsia"/>
        </w:rPr>
        <w:t>，直到2014年恐怖袭击经济影响达到峰值--1056亿美元。近四年恐怖袭击对全球经济影响增长，主要是因为伊拉克、叙利亚、阿富汗恐怖袭击愈演愈烈。</w:t>
      </w:r>
    </w:p>
    <w:p/>
    <w:p>
      <w:r>
        <w:rPr>
          <w:rFonts w:hint="eastAsia"/>
        </w:rPr>
        <w:t xml:space="preserve">    2015-2016年，跨国恐怖袭击已逐渐打破一些国家原有的高度和平，</w:t>
      </w:r>
      <w:r>
        <w:t>OECD</w:t>
      </w:r>
      <w:r>
        <w:rPr>
          <w:rFonts w:hint="eastAsia"/>
        </w:rPr>
        <w:t>部分成员国就深受其害。图4.1显示，</w:t>
      </w:r>
      <w:del w:id="1895" w:author="周虹宇" w:date="2018-09-10T13:23:00Z">
        <w:r>
          <w:rPr>
            <w:rFonts w:hint="eastAsia"/>
          </w:rPr>
          <w:delText>自</w:delText>
        </w:r>
      </w:del>
      <w:r>
        <w:rPr>
          <w:rFonts w:hint="eastAsia"/>
        </w:rPr>
        <w:t>2000年</w:t>
      </w:r>
      <w:ins w:id="1896" w:author="周虹宇" w:date="2018-09-10T13:23:00Z">
        <w:r>
          <w:rPr>
            <w:rFonts w:hint="eastAsia"/>
          </w:rPr>
          <w:t>后</w:t>
        </w:r>
      </w:ins>
      <w:r>
        <w:rPr>
          <w:rFonts w:hint="eastAsia"/>
        </w:rPr>
        <w:t>恐怖袭击对全球经济影响的变化趋势。欲了解</w:t>
      </w:r>
      <w:r>
        <w:t>OECD</w:t>
      </w:r>
      <w:r>
        <w:rPr>
          <w:rFonts w:hint="eastAsia"/>
        </w:rPr>
        <w:t>成员国恐怖袭击的发展趋势，请见此报告第二章。</w:t>
      </w:r>
    </w:p>
    <w:p/>
    <w:p>
      <w:r>
        <w:rPr>
          <w:rFonts w:hint="eastAsia"/>
        </w:rPr>
        <w:t xml:space="preserve">    相比其他暴力形式，恐怖袭击带来的经济影响相对较小。2015年全球范围内，恐怖袭击带来的经济影响大约占暴力经济影响的1%。2015年暴力经济影响达136亿美元，占全球</w:t>
      </w:r>
      <w:r>
        <w:t>GDP</w:t>
      </w:r>
      <w:r>
        <w:rPr>
          <w:rFonts w:hint="eastAsia"/>
        </w:rPr>
        <w:t>的13.3%。</w:t>
      </w:r>
    </w:p>
    <w:p/>
    <w:p>
      <w:r>
        <w:rPr>
          <w:rFonts w:hint="eastAsia"/>
        </w:rPr>
        <w:t xml:space="preserve">    经济规模受恐怖袭击影响最深的十个国家</w:t>
      </w:r>
      <w:ins w:id="1897" w:author="周虹宇" w:date="2018-09-10T13:29:00Z">
        <w:r>
          <w:rPr>
            <w:rFonts w:hint="eastAsia"/>
          </w:rPr>
          <w:t>来自于</w:t>
        </w:r>
      </w:ins>
      <w:ins w:id="1898" w:author="周虹宇" w:date="2018-09-10T13:28:00Z">
        <w:r>
          <w:rPr>
            <w:rFonts w:hint="eastAsia"/>
          </w:rPr>
          <w:t>中东、北非、非洲撒哈拉以南、南亚</w:t>
        </w:r>
      </w:ins>
      <w:ins w:id="1899" w:author="周虹宇" w:date="2018-09-10T13:29:00Z">
        <w:r>
          <w:rPr>
            <w:rFonts w:hint="eastAsia"/>
          </w:rPr>
          <w:t>地区，</w:t>
        </w:r>
      </w:ins>
      <w:r>
        <w:rPr>
          <w:rFonts w:hint="eastAsia"/>
        </w:rPr>
        <w:t>皆深陷战争冲突之中</w:t>
      </w:r>
      <w:del w:id="1900" w:author="周虹宇" w:date="2018-09-10T13:29:00Z">
        <w:r>
          <w:rPr>
            <w:rFonts w:hint="eastAsia"/>
          </w:rPr>
          <w:delText>，身处中东、北非、非洲撒哈拉以南、南亚地带</w:delText>
        </w:r>
      </w:del>
      <w:r>
        <w:rPr>
          <w:rFonts w:hint="eastAsia"/>
        </w:rPr>
        <w:t>。伊拉克受害最为严重，其恐怖袭击经济影响就占国家</w:t>
      </w:r>
      <w:r>
        <w:t>GDP</w:t>
      </w:r>
      <w:r>
        <w:rPr>
          <w:rFonts w:hint="eastAsia"/>
        </w:rPr>
        <w:t>的17%。伊拉克是2004年至今</w:t>
      </w:r>
      <w:r>
        <w:t>GTI</w:t>
      </w:r>
      <w:r>
        <w:rPr>
          <w:rFonts w:hint="eastAsia"/>
        </w:rPr>
        <w:t>评定受恐怖主义影响最深的国家。自国际联军开始</w:t>
      </w:r>
      <w:del w:id="1901" w:author="周虹宇" w:date="2018-09-10T13:30:00Z">
        <w:r>
          <w:rPr>
            <w:rFonts w:hint="eastAsia"/>
          </w:rPr>
          <w:delText>削减</w:delText>
        </w:r>
      </w:del>
      <w:ins w:id="1902" w:author="周虹宇" w:date="2018-09-10T13:30:00Z">
        <w:r>
          <w:rPr>
            <w:rFonts w:hint="eastAsia"/>
          </w:rPr>
          <w:t>减少</w:t>
        </w:r>
      </w:ins>
      <w:r>
        <w:rPr>
          <w:rFonts w:hint="eastAsia"/>
        </w:rPr>
        <w:t>，伊拉克</w:t>
      </w:r>
      <w:ins w:id="1903" w:author="周虹宇" w:date="2018-09-10T13:31:00Z">
        <w:r>
          <w:rPr>
            <w:rFonts w:hint="eastAsia"/>
          </w:rPr>
          <w:t>遭受的</w:t>
        </w:r>
      </w:ins>
      <w:r>
        <w:rPr>
          <w:rFonts w:hint="eastAsia"/>
        </w:rPr>
        <w:t>暴力袭击</w:t>
      </w:r>
      <w:ins w:id="1904" w:author="周虹宇" w:date="2018-09-10T13:31:00Z">
        <w:r>
          <w:rPr>
            <w:rFonts w:hint="eastAsia"/>
          </w:rPr>
          <w:t>程度就不断加深</w:t>
        </w:r>
      </w:ins>
      <w:del w:id="1905" w:author="周虹宇" w:date="2018-09-10T13:31:00Z">
        <w:r>
          <w:rPr>
            <w:rFonts w:hint="eastAsia"/>
          </w:rPr>
          <w:delText>也就变本加厉。</w:delText>
        </w:r>
      </w:del>
      <w:ins w:id="1906" w:author="周虹宇" w:date="2018-09-10T13:31:00Z">
        <w:r>
          <w:rPr>
            <w:rFonts w:hint="eastAsia"/>
          </w:rPr>
          <w:t>。</w:t>
        </w:r>
      </w:ins>
      <w:r>
        <w:rPr>
          <w:rFonts w:hint="eastAsia"/>
        </w:rPr>
        <w:t>表4.1展示了受害最深的十个国家，及各国恐怖主义</w:t>
      </w:r>
      <w:ins w:id="1907" w:author="周虹宇" w:date="2018-09-10T13:32:00Z">
        <w:r>
          <w:rPr>
            <w:rFonts w:hint="eastAsia"/>
          </w:rPr>
          <w:t>对</w:t>
        </w:r>
      </w:ins>
      <w:r>
        <w:rPr>
          <w:rFonts w:hint="eastAsia"/>
        </w:rPr>
        <w:t>经济</w:t>
      </w:r>
      <w:ins w:id="1908" w:author="周虹宇" w:date="2018-09-10T13:32:00Z">
        <w:r>
          <w:rPr>
            <w:rFonts w:hint="eastAsia"/>
          </w:rPr>
          <w:t>的</w:t>
        </w:r>
      </w:ins>
      <w:r>
        <w:rPr>
          <w:rFonts w:hint="eastAsia"/>
        </w:rPr>
        <w:t>影响占国家</w:t>
      </w:r>
      <w:r>
        <w:t>GDP</w:t>
      </w:r>
      <w:r>
        <w:rPr>
          <w:rFonts w:hint="eastAsia"/>
        </w:rPr>
        <w:t>的比重。</w:t>
      </w:r>
    </w:p>
    <w:p/>
    <w:p/>
    <w:p/>
    <w:p/>
    <w:p/>
    <w:p/>
    <w:p/>
    <w:p/>
    <w:p/>
    <w:p/>
    <w:p/>
    <w:p/>
    <w:p/>
    <w:p/>
    <w:p/>
    <w:p/>
    <w:p>
      <w:ins w:id="1909" w:author="于 子沁" w:date="2018-09-12T11:27:00Z">
        <w:r>
          <w:rPr/>
          <w:drawing>
            <wp:inline distT="0" distB="0" distL="0" distR="0">
              <wp:extent cx="5834380" cy="38557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2" cstate="print">
                        <a:grayscl/>
                        <a:extLst>
                          <a:ext uri="{28A0092B-C50C-407E-A947-70E740481C1C}">
                            <a14:useLocalDpi xmlns:a14="http://schemas.microsoft.com/office/drawing/2010/main" val="0"/>
                          </a:ext>
                        </a:extLst>
                      </a:blip>
                      <a:srcRect/>
                      <a:stretch>
                        <a:fillRect/>
                      </a:stretch>
                    </pic:blipFill>
                    <pic:spPr>
                      <a:xfrm>
                        <a:off x="0" y="0"/>
                        <a:ext cx="5841203" cy="3860408"/>
                      </a:xfrm>
                      <a:prstGeom prst="rect">
                        <a:avLst/>
                      </a:prstGeom>
                      <a:noFill/>
                    </pic:spPr>
                  </pic:pic>
                </a:graphicData>
              </a:graphic>
            </wp:inline>
          </w:drawing>
        </w:r>
      </w:ins>
      <w:del w:id="1911" w:author="于 子沁" w:date="2018-09-12T11:27:00Z">
        <w:r>
          <w:rPr/>
          <w:drawing>
            <wp:inline distT="0" distB="0" distL="0" distR="0">
              <wp:extent cx="5274310" cy="353949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3" cstate="print">
                        <a:grayscl/>
                        <a:extLst>
                          <a:ext uri="{28A0092B-C50C-407E-A947-70E740481C1C}">
                            <a14:useLocalDpi xmlns:a14="http://schemas.microsoft.com/office/drawing/2010/main" val="0"/>
                          </a:ext>
                        </a:extLst>
                      </a:blip>
                      <a:stretch>
                        <a:fillRect/>
                      </a:stretch>
                    </pic:blipFill>
                    <pic:spPr>
                      <a:xfrm>
                        <a:off x="0" y="0"/>
                        <a:ext cx="5274310" cy="3539490"/>
                      </a:xfrm>
                      <a:prstGeom prst="rect">
                        <a:avLst/>
                      </a:prstGeom>
                    </pic:spPr>
                  </pic:pic>
                </a:graphicData>
              </a:graphic>
            </wp:inline>
          </w:drawing>
        </w:r>
      </w:del>
    </w:p>
    <w:p/>
    <w:p/>
    <w:p/>
    <w:p/>
    <w:p/>
    <w:p/>
    <w:p/>
    <w:p/>
    <w:p/>
    <w:p/>
    <w:p/>
    <w:p/>
    <w:p/>
    <w:p/>
    <w:p/>
    <w:p/>
    <w:p/>
    <w:p/>
    <w:p/>
    <w:p/>
    <w:p/>
    <w:p/>
    <w:p/>
    <w:p/>
    <w:p/>
    <w:p/>
    <w:p>
      <w:ins w:id="1913" w:author="于 子沁" w:date="2018-09-12T12:32:00Z">
        <w:r>
          <w:rPr/>
          <w:drawing>
            <wp:inline distT="0" distB="0" distL="0" distR="0">
              <wp:extent cx="4440555" cy="6549390"/>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4" cstate="print">
                        <a:grayscl/>
                        <a:extLst>
                          <a:ext uri="{28A0092B-C50C-407E-A947-70E740481C1C}">
                            <a14:useLocalDpi xmlns:a14="http://schemas.microsoft.com/office/drawing/2010/main" val="0"/>
                          </a:ext>
                        </a:extLst>
                      </a:blip>
                      <a:srcRect/>
                      <a:stretch>
                        <a:fillRect/>
                      </a:stretch>
                    </pic:blipFill>
                    <pic:spPr>
                      <a:xfrm>
                        <a:off x="0" y="0"/>
                        <a:ext cx="4444727" cy="6555239"/>
                      </a:xfrm>
                      <a:prstGeom prst="rect">
                        <a:avLst/>
                      </a:prstGeom>
                      <a:noFill/>
                    </pic:spPr>
                  </pic:pic>
                </a:graphicData>
              </a:graphic>
            </wp:inline>
          </w:drawing>
        </w:r>
      </w:ins>
      <w:del w:id="1915" w:author="于 子沁" w:date="2018-09-12T12:32:00Z">
        <w:r>
          <w:rPr/>
          <w:drawing>
            <wp:inline distT="0" distB="0" distL="0" distR="0">
              <wp:extent cx="5274310" cy="77870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5">
                        <a:grayscl/>
                        <a:extLst>
                          <a:ext uri="{28A0092B-C50C-407E-A947-70E740481C1C}">
                            <a14:useLocalDpi xmlns:a14="http://schemas.microsoft.com/office/drawing/2010/main" val="0"/>
                          </a:ext>
                        </a:extLst>
                      </a:blip>
                      <a:stretch>
                        <a:fillRect/>
                      </a:stretch>
                    </pic:blipFill>
                    <pic:spPr>
                      <a:xfrm>
                        <a:off x="0" y="0"/>
                        <a:ext cx="5274310" cy="7787005"/>
                      </a:xfrm>
                      <a:prstGeom prst="rect">
                        <a:avLst/>
                      </a:prstGeom>
                    </pic:spPr>
                  </pic:pic>
                </a:graphicData>
              </a:graphic>
            </wp:inline>
          </w:drawing>
        </w:r>
      </w:del>
    </w:p>
    <w:p>
      <w:r>
        <w:rPr>
          <w:rFonts w:hint="eastAsia"/>
        </w:rPr>
        <w:t>小贴士4.1 恐怖袭击对全球经济的影响估计</w:t>
      </w:r>
    </w:p>
    <w:p>
      <w:pPr>
        <w:ind w:firstLine="420"/>
        <w:pPrChange w:id="1917" w:author="周虹宇" w:date="2018-09-10T13:33:00Z">
          <w:pPr/>
        </w:pPrChange>
      </w:pPr>
      <w:r>
        <w:rPr>
          <w:rFonts w:hint="eastAsia"/>
        </w:rPr>
        <w:t>通过</w:t>
      </w:r>
      <w:r>
        <w:t>IEP</w:t>
      </w:r>
      <w:r>
        <w:rPr>
          <w:rFonts w:hint="eastAsia"/>
        </w:rPr>
        <w:t>暴力带来的经济损失算法，可求出恐怖袭击对全球经济的影响。恐怖袭击对全球经济的影响模型包括</w:t>
      </w:r>
      <w:ins w:id="1918" w:author="周虹宇" w:date="2018-09-10T13:34:00Z">
        <w:r>
          <w:rPr>
            <w:rFonts w:hint="eastAsia"/>
          </w:rPr>
          <w:t>了</w:t>
        </w:r>
      </w:ins>
      <w:r>
        <w:rPr>
          <w:rFonts w:hint="eastAsia"/>
        </w:rPr>
        <w:t>恐怖袭击人员伤亡带来的直接及间接经济损失、恐怖袭击带来的财产损失。直接经济损失是指：由恐怖袭击受害者自己承担或相关政府支付的医疗费用。间接经济损失是指：丧失的生产力以及收入，恐怖袭击对受害者、其家人及朋友造成的心理创伤。</w:t>
      </w:r>
    </w:p>
    <w:p/>
    <w:p>
      <w:r>
        <w:rPr>
          <w:rFonts w:hint="eastAsia"/>
        </w:rPr>
        <w:t xml:space="preserve">    </w:t>
      </w:r>
      <w:ins w:id="1919" w:author="周虹宇" w:date="2018-09-10T13:39:00Z">
        <w:r>
          <w:rPr>
            <w:rFonts w:hint="eastAsia"/>
          </w:rPr>
          <w:t>麦考利斯德</w:t>
        </w:r>
      </w:ins>
      <w:del w:id="1920" w:author="周虹宇" w:date="2018-09-10T13:39:00Z">
        <w:r>
          <w:rPr/>
          <w:delText>MoCollister</w:delText>
        </w:r>
      </w:del>
      <w:r>
        <w:rPr>
          <w:rFonts w:hint="eastAsia"/>
        </w:rPr>
        <w:t>等人于2010年得出了恐怖袭击伤亡单位经济损失。为分辨各个国家收入水平的差异，</w:t>
      </w:r>
      <w:ins w:id="1921" w:author="周虹宇" w:date="2018-09-10T13:39:00Z">
        <w:r>
          <w:rPr>
            <w:rFonts w:hint="eastAsia"/>
          </w:rPr>
          <w:t>麦考利斯德</w:t>
        </w:r>
      </w:ins>
      <w:r>
        <w:rPr>
          <w:rFonts w:hint="eastAsia"/>
        </w:rPr>
        <w:t>等人对各国人均</w:t>
      </w:r>
      <w:r>
        <w:t>GDP</w:t>
      </w:r>
      <w:r>
        <w:rPr>
          <w:rFonts w:hint="eastAsia"/>
        </w:rPr>
        <w:t>进行</w:t>
      </w:r>
      <w:ins w:id="1922" w:author="周虹宇" w:date="2018-09-10T13:39:00Z">
        <w:r>
          <w:rPr>
            <w:rFonts w:hint="eastAsia"/>
          </w:rPr>
          <w:t>了</w:t>
        </w:r>
      </w:ins>
      <w:r>
        <w:rPr>
          <w:rFonts w:hint="eastAsia"/>
        </w:rPr>
        <w:t>分析，并得出了恐怖袭击伤亡单位经济损失。</w:t>
      </w:r>
    </w:p>
    <w:p/>
    <w:p>
      <w:r>
        <w:rPr>
          <w:rFonts w:hint="eastAsia"/>
        </w:rPr>
        <w:t xml:space="preserve">    恐怖袭击分析数据来自全球恐怖主义数据库</w:t>
      </w:r>
      <w:r>
        <w:t>(GTD)</w:t>
      </w:r>
      <w:r>
        <w:rPr>
          <w:rFonts w:hint="eastAsia"/>
        </w:rPr>
        <w:t>。该数据库由马兰里大学牵头的国家安全部卓越中心</w:t>
      </w:r>
      <w:del w:id="1923" w:author="周虹宇" w:date="2018-09-11T16:51:00Z">
        <w:r>
          <w:rPr>
            <w:rFonts w:hint="eastAsia"/>
          </w:rPr>
          <w:delText>--</w:delText>
        </w:r>
      </w:del>
      <w:ins w:id="1924" w:author="周虹宇" w:date="2018-09-11T16:51:00Z">
        <w:r>
          <w:rPr>
            <w:rFonts w:hint="eastAsia"/>
          </w:rPr>
          <w:t>——</w:t>
        </w:r>
      </w:ins>
      <w:r>
        <w:rPr>
          <w:rFonts w:hint="eastAsia"/>
        </w:rPr>
        <w:t>全国恐怖主义研究及恐主义应对协作组建立。该数据库涵盖每次恐怖袭击的伤亡人数，以及每次恐怖袭击带来的财产损失。</w:t>
      </w:r>
    </w:p>
    <w:p/>
    <w:p>
      <w:r>
        <w:rPr>
          <w:rFonts w:hint="eastAsia"/>
        </w:rPr>
        <w:t xml:space="preserve">    除此之外，该数据库还提供恐怖袭击样本的财产损失估计值（美元）。</w:t>
      </w:r>
      <w:r>
        <w:t>GTD</w:t>
      </w:r>
      <w:r>
        <w:rPr>
          <w:rFonts w:hint="eastAsia"/>
        </w:rPr>
        <w:t>恐怖袭击财产损失估计可以用来算出各恐怖袭击带来的财产损失。不同的恐怖袭击财产损失值会根据各国收入水平进行进一步的调整，根据收入水平对各国进行分类如下：</w:t>
      </w:r>
      <w:r>
        <w:t>OECD</w:t>
      </w:r>
      <w:r>
        <w:rPr>
          <w:rFonts w:hint="eastAsia"/>
        </w:rPr>
        <w:t>成员国、非</w:t>
      </w:r>
      <w:r>
        <w:t>OECD</w:t>
      </w:r>
      <w:r>
        <w:rPr>
          <w:rFonts w:hint="eastAsia"/>
        </w:rPr>
        <w:t>成员国但高收入水平的国家、中高收入水平国家、中低水平收入国家、低收入水平国家。</w:t>
      </w:r>
    </w:p>
    <w:p/>
    <w:p>
      <w:r>
        <w:rPr>
          <w:rFonts w:hint="eastAsia"/>
        </w:rPr>
        <w:t xml:space="preserve">    对于恐怖袭击致死超过1000人的国家，</w:t>
      </w:r>
      <w:r>
        <w:t>IEP</w:t>
      </w:r>
      <w:r>
        <w:rPr>
          <w:rFonts w:hint="eastAsia"/>
        </w:rPr>
        <w:t>模型包括国家产出损失（占国家</w:t>
      </w:r>
      <w:r>
        <w:t>GDP2%</w:t>
      </w:r>
      <w:r>
        <w:rPr>
          <w:rFonts w:hint="eastAsia"/>
        </w:rPr>
        <w:t>）。恐怖袭击持续久、力度强、密度大，都会带来较大的经济损失。就宏观经济的层面，恐怖袭击会造成商业活动减少、商业产品数量下降、商业投资降低。除此之外，由于恐怖袭击，公共资源不得不转移到反恐相关的安全活动</w:t>
      </w:r>
      <w:ins w:id="1925" w:author="周虹宇" w:date="2018-09-10T13:42:00Z">
        <w:r>
          <w:rPr>
            <w:rFonts w:hint="eastAsia"/>
          </w:rPr>
          <w:t>中</w:t>
        </w:r>
      </w:ins>
      <w:r>
        <w:rPr>
          <w:rFonts w:hint="eastAsia"/>
        </w:rPr>
        <w:t>。</w:t>
      </w:r>
    </w:p>
    <w:p/>
    <w:p>
      <w:pPr>
        <w:ind w:firstLine="420"/>
        <w:rPr>
          <w:del w:id="1927" w:author="周虹宇" w:date="2018-09-10T13:53:00Z"/>
        </w:rPr>
        <w:pPrChange w:id="1926" w:author="周虹宇" w:date="2018-09-10T13:44:00Z">
          <w:pPr/>
        </w:pPrChange>
      </w:pPr>
    </w:p>
    <w:p>
      <w:pPr>
        <w:ind w:firstLine="420"/>
        <w:rPr>
          <w:del w:id="1929" w:author="周虹宇" w:date="2018-09-10T13:53:00Z"/>
        </w:rPr>
        <w:pPrChange w:id="1928" w:author="周虹宇" w:date="2018-09-10T13:52:00Z">
          <w:pPr/>
        </w:pPrChange>
      </w:pPr>
    </w:p>
    <w:p>
      <w:pPr>
        <w:ind w:firstLine="420"/>
        <w:rPr>
          <w:del w:id="1931" w:author="周虹宇" w:date="2018-09-10T13:53:00Z"/>
        </w:rPr>
        <w:pPrChange w:id="1930" w:author="周虹宇" w:date="2018-09-10T13:52:00Z">
          <w:pPr/>
        </w:pPrChange>
      </w:pPr>
    </w:p>
    <w:p>
      <w:pPr>
        <w:ind w:firstLine="420"/>
        <w:rPr>
          <w:del w:id="1933" w:author="周虹宇" w:date="2018-09-10T13:53:00Z"/>
        </w:rPr>
        <w:pPrChange w:id="1932" w:author="周虹宇" w:date="2018-09-10T13:52:00Z">
          <w:pPr/>
        </w:pPrChange>
      </w:pPr>
    </w:p>
    <w:p>
      <w:pPr>
        <w:ind w:firstLine="420"/>
        <w:rPr>
          <w:del w:id="1935" w:author="周虹宇" w:date="2018-09-10T13:53:00Z"/>
        </w:rPr>
        <w:pPrChange w:id="1934" w:author="周虹宇" w:date="2018-09-10T13:52:00Z">
          <w:pPr/>
        </w:pPrChange>
      </w:pPr>
    </w:p>
    <w:p>
      <w:pPr>
        <w:ind w:firstLine="420"/>
        <w:rPr>
          <w:del w:id="1937" w:author="周虹宇" w:date="2018-09-10T13:53:00Z"/>
        </w:rPr>
        <w:pPrChange w:id="1936" w:author="周虹宇" w:date="2018-09-10T13:52:00Z">
          <w:pPr/>
        </w:pPrChange>
      </w:pPr>
    </w:p>
    <w:p>
      <w:pPr>
        <w:ind w:firstLine="420"/>
        <w:rPr>
          <w:del w:id="1939" w:author="周虹宇" w:date="2018-09-10T13:53:00Z"/>
        </w:rPr>
        <w:pPrChange w:id="1938" w:author="周虹宇" w:date="2018-09-10T13:52:00Z">
          <w:pPr/>
        </w:pPrChange>
      </w:pPr>
    </w:p>
    <w:p/>
    <w:p/>
    <w:p/>
    <w:p/>
    <w:p/>
    <w:p/>
    <w:p/>
    <w:p/>
    <w:p/>
    <w:p/>
    <w:p/>
    <w:p/>
    <w:p/>
    <w:p/>
    <w:p/>
    <w:p/>
    <w:p/>
    <w:p>
      <w:ins w:id="1940" w:author="于 子沁" w:date="2018-09-13T08:36:00Z">
        <w:r>
          <w:rPr/>
          <w:drawing>
            <wp:inline distT="0" distB="0" distL="0" distR="0">
              <wp:extent cx="4134485" cy="5082540"/>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76" cstate="print">
                        <a:grayscl/>
                        <a:extLst>
                          <a:ext uri="{28A0092B-C50C-407E-A947-70E740481C1C}">
                            <a14:useLocalDpi xmlns:a14="http://schemas.microsoft.com/office/drawing/2010/main" val="0"/>
                          </a:ext>
                        </a:extLst>
                      </a:blip>
                      <a:srcRect/>
                      <a:stretch>
                        <a:fillRect/>
                      </a:stretch>
                    </pic:blipFill>
                    <pic:spPr>
                      <a:xfrm>
                        <a:off x="0" y="0"/>
                        <a:ext cx="4139344" cy="5088077"/>
                      </a:xfrm>
                      <a:prstGeom prst="rect">
                        <a:avLst/>
                      </a:prstGeom>
                      <a:noFill/>
                    </pic:spPr>
                  </pic:pic>
                </a:graphicData>
              </a:graphic>
            </wp:inline>
          </w:drawing>
        </w:r>
      </w:ins>
      <w:del w:id="1942" w:author="于 子沁" w:date="2018-09-12T12:44:00Z">
        <w:r>
          <w:rPr/>
          <w:drawing>
            <wp:inline distT="0" distB="0" distL="0" distR="0">
              <wp:extent cx="4986655" cy="607822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a:xfrm>
                        <a:off x="0" y="0"/>
                        <a:ext cx="4986655" cy="6078220"/>
                      </a:xfrm>
                      <a:prstGeom prst="rect">
                        <a:avLst/>
                      </a:prstGeom>
                    </pic:spPr>
                  </pic:pic>
                </a:graphicData>
              </a:graphic>
            </wp:inline>
          </w:drawing>
        </w:r>
      </w:del>
    </w:p>
    <w:p/>
    <w:p/>
    <w:p/>
    <w:p/>
    <w:p/>
    <w:p/>
    <w:p/>
    <w:p/>
    <w:p/>
    <w:p/>
    <w:p/>
    <w:p/>
    <w:p/>
    <w:p>
      <w:ins w:id="1944" w:author="于 子沁" w:date="2018-09-12T12:51:00Z">
        <w:r>
          <w:rPr/>
          <w:drawing>
            <wp:inline distT="0" distB="0" distL="0" distR="0">
              <wp:extent cx="4498975" cy="5422265"/>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8" cstate="print">
                        <a:grayscl/>
                        <a:extLst>
                          <a:ext uri="{28A0092B-C50C-407E-A947-70E740481C1C}">
                            <a14:useLocalDpi xmlns:a14="http://schemas.microsoft.com/office/drawing/2010/main" val="0"/>
                          </a:ext>
                        </a:extLst>
                      </a:blip>
                      <a:srcRect/>
                      <a:stretch>
                        <a:fillRect/>
                      </a:stretch>
                    </pic:blipFill>
                    <pic:spPr>
                      <a:xfrm>
                        <a:off x="0" y="0"/>
                        <a:ext cx="4509584" cy="5434590"/>
                      </a:xfrm>
                      <a:prstGeom prst="rect">
                        <a:avLst/>
                      </a:prstGeom>
                      <a:noFill/>
                    </pic:spPr>
                  </pic:pic>
                </a:graphicData>
              </a:graphic>
            </wp:inline>
          </w:drawing>
        </w:r>
      </w:ins>
      <w:del w:id="1946" w:author="于 子沁" w:date="2018-09-12T12:51:00Z">
        <w:r>
          <w:rPr/>
          <w:drawing>
            <wp:inline distT="0" distB="0" distL="0" distR="0">
              <wp:extent cx="5274310" cy="63506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9">
                        <a:grayscl/>
                        <a:extLst>
                          <a:ext uri="{28A0092B-C50C-407E-A947-70E740481C1C}">
                            <a14:useLocalDpi xmlns:a14="http://schemas.microsoft.com/office/drawing/2010/main" val="0"/>
                          </a:ext>
                        </a:extLst>
                      </a:blip>
                      <a:stretch>
                        <a:fillRect/>
                      </a:stretch>
                    </pic:blipFill>
                    <pic:spPr>
                      <a:xfrm>
                        <a:off x="0" y="0"/>
                        <a:ext cx="5274310" cy="6350635"/>
                      </a:xfrm>
                      <a:prstGeom prst="rect">
                        <a:avLst/>
                      </a:prstGeom>
                    </pic:spPr>
                  </pic:pic>
                </a:graphicData>
              </a:graphic>
            </wp:inline>
          </w:drawing>
        </w:r>
      </w:del>
    </w:p>
    <w:p>
      <w:pPr>
        <w:ind w:firstLine="420"/>
        <w:rPr>
          <w:ins w:id="1948" w:author="周虹宇" w:date="2018-09-10T13:53:00Z"/>
        </w:rPr>
      </w:pPr>
      <w:del w:id="1949" w:author="周虹宇" w:date="2018-09-10T13:53:00Z">
        <w:r>
          <w:rPr>
            <w:rFonts w:hint="eastAsia"/>
          </w:rPr>
          <w:delText xml:space="preserve">    </w:delText>
        </w:r>
      </w:del>
      <w:ins w:id="1950" w:author="周虹宇" w:date="2018-09-10T13:53:00Z">
        <w:r>
          <w:rPr>
            <w:rFonts w:hint="eastAsia"/>
          </w:rPr>
          <w:t>图4.2列出了模型中所包括的四类恐怖主义所导致的经济影响的细目。恐怖主义造成的死亡对经济影响负有74%的责任，达657亿美元。第二大类别是恐怖主义造成的GDP损失，为209亿美元，占全部的23%。伤害和财产破坏占2015年经济影响的3%。</w:t>
        </w:r>
      </w:ins>
    </w:p>
    <w:p>
      <w:pPr>
        <w:ind w:firstLine="420"/>
        <w:rPr>
          <w:ins w:id="1951" w:author="周虹宇" w:date="2018-09-10T13:53:00Z"/>
        </w:rPr>
      </w:pPr>
    </w:p>
    <w:p>
      <w:pPr>
        <w:ind w:firstLine="420"/>
        <w:rPr>
          <w:ins w:id="1952" w:author="周虹宇" w:date="2018-09-10T13:53:00Z"/>
        </w:rPr>
      </w:pPr>
      <w:ins w:id="1953" w:author="周虹宇" w:date="2018-09-10T13:53:00Z">
        <w:r>
          <w:rPr>
            <w:rFonts w:hint="eastAsia"/>
          </w:rPr>
          <w:t>受恐怖主义影响最大的10个国家都是在中东和北非、撒哈拉以南非洲和南亚地区中受冲突影响的国家。伊拉克是受恐怖主义经济影响最大的国家，损失占其国内生产总值的17%。</w:t>
        </w:r>
      </w:ins>
    </w:p>
    <w:p/>
    <w:p/>
    <w:p/>
    <w:p/>
    <w:p/>
    <w:p/>
    <w:p/>
    <w:p/>
    <w:p>
      <w:pPr>
        <w:pStyle w:val="3"/>
      </w:pPr>
      <w:r>
        <w:rPr>
          <w:rFonts w:hint="eastAsia"/>
        </w:rPr>
        <w:t>二、</w:t>
      </w:r>
      <w:del w:id="1954" w:author="周虹宇" w:date="2018-09-10T14:15:00Z">
        <w:r>
          <w:rPr>
            <w:rFonts w:hint="eastAsia"/>
          </w:rPr>
          <w:delText>和平建设</w:delText>
        </w:r>
      </w:del>
      <w:ins w:id="1955" w:author="周虹宇" w:date="2018-09-10T14:15:00Z">
        <w:r>
          <w:rPr>
            <w:rFonts w:hint="eastAsia"/>
          </w:rPr>
          <w:t>建设和平</w:t>
        </w:r>
      </w:ins>
      <w:r>
        <w:rPr>
          <w:rFonts w:hint="eastAsia"/>
        </w:rPr>
        <w:t>、恐怖主义以及暴力冲突</w:t>
      </w:r>
    </w:p>
    <w:p>
      <w:pPr>
        <w:ind w:firstLine="420"/>
        <w:pPrChange w:id="1956" w:author="周虹宇" w:date="2018-09-10T13:42:00Z">
          <w:pPr/>
        </w:pPrChange>
      </w:pPr>
      <w:ins w:id="1957" w:author="周虹宇" w:date="2018-09-10T13:55:00Z">
        <w:r>
          <w:rPr>
            <w:rFonts w:hint="eastAsia"/>
          </w:rPr>
          <w:t>恐怖主义对经济影响最大的10个国家都是正在发生武装冲突的国家。</w:t>
        </w:r>
      </w:ins>
      <w:del w:id="1958" w:author="周虹宇" w:date="2018-09-10T13:55:00Z">
        <w:r>
          <w:rPr>
            <w:rFonts w:hint="eastAsia"/>
          </w:rPr>
          <w:delText>相似地</w:delText>
        </w:r>
      </w:del>
      <w:ins w:id="1959" w:author="周虹宇" w:date="2018-09-10T13:55:00Z">
        <w:r>
          <w:rPr>
            <w:rFonts w:hint="eastAsia"/>
          </w:rPr>
          <w:t>同样</w:t>
        </w:r>
      </w:ins>
      <w:r>
        <w:rPr>
          <w:rFonts w:hint="eastAsia"/>
        </w:rPr>
        <w:t>，</w:t>
      </w:r>
      <w:ins w:id="1960" w:author="周虹宇" w:date="2018-09-10T13:55:00Z">
        <w:r>
          <w:rPr>
            <w:rFonts w:hint="eastAsia"/>
          </w:rPr>
          <w:t>在恐怖主义致死人数最多的10个国家中，有9个国家面临着</w:t>
        </w:r>
      </w:ins>
      <w:ins w:id="1961" w:author="周虹宇" w:date="2018-09-10T13:56:00Z">
        <w:r>
          <w:rPr>
            <w:rFonts w:hint="eastAsia"/>
          </w:rPr>
          <w:t>活跃</w:t>
        </w:r>
      </w:ins>
      <w:ins w:id="1962" w:author="周虹宇" w:date="2018-09-10T13:55:00Z">
        <w:r>
          <w:rPr>
            <w:rFonts w:hint="eastAsia"/>
          </w:rPr>
          <w:t>的武装冲突</w:t>
        </w:r>
      </w:ins>
      <w:r>
        <w:rPr>
          <w:rFonts w:hint="eastAsia"/>
        </w:rPr>
        <w:t>。“伊斯兰国”、博科圣地、塔利班、“基地”组织是2015年最致命的四个恐怖组织，都与各国政府、国家军事联盟展开了武装冲突。</w:t>
      </w:r>
    </w:p>
    <w:p/>
    <w:p>
      <w:r>
        <w:rPr>
          <w:rFonts w:hint="eastAsia"/>
        </w:rPr>
        <w:t xml:space="preserve">    图4.3显示，2007-2015年由暴力冲突和恐怖袭击带来的经济影响持续加剧。2014年，恐怖袭击经济影响达到顶峰，共1060亿美元。2013-2014年，暴力冲突和恐怖袭击带来的经济影响分别增加</w:t>
      </w:r>
      <w:ins w:id="1963" w:author="周虹宇" w:date="2018-09-10T13:57:00Z">
        <w:r>
          <w:rPr>
            <w:rFonts w:hint="eastAsia"/>
          </w:rPr>
          <w:t>了</w:t>
        </w:r>
      </w:ins>
      <w:r>
        <w:rPr>
          <w:rFonts w:hint="eastAsia"/>
        </w:rPr>
        <w:t>23%和35%。2015年，恐怖袭击带来的经济影响相当于暴力袭击带来的经济影响</w:t>
      </w:r>
      <w:del w:id="1964" w:author="周虹宇" w:date="2018-09-10T13:57:00Z">
        <w:r>
          <w:rPr>
            <w:rFonts w:hint="eastAsia"/>
          </w:rPr>
          <w:delText>之</w:delText>
        </w:r>
      </w:del>
      <w:ins w:id="1965" w:author="周虹宇" w:date="2018-09-10T13:57:00Z">
        <w:r>
          <w:rPr>
            <w:rFonts w:hint="eastAsia"/>
          </w:rPr>
          <w:t>的</w:t>
        </w:r>
      </w:ins>
      <w:r>
        <w:rPr>
          <w:rFonts w:hint="eastAsia"/>
        </w:rPr>
        <w:t>14.2%，同时，</w:t>
      </w:r>
      <w:ins w:id="1966" w:author="周虹宇" w:date="2018-09-10T13:58:00Z">
        <w:r>
          <w:rPr>
            <w:rFonts w:hint="eastAsia"/>
          </w:rPr>
          <w:t>随着</w:t>
        </w:r>
      </w:ins>
      <w:r>
        <w:rPr>
          <w:rFonts w:hint="eastAsia"/>
        </w:rPr>
        <w:t>全球暴力冲突</w:t>
      </w:r>
      <w:ins w:id="1967" w:author="周虹宇" w:date="2018-09-10T13:57:00Z">
        <w:r>
          <w:rPr>
            <w:rFonts w:hint="eastAsia"/>
          </w:rPr>
          <w:t>的</w:t>
        </w:r>
      </w:ins>
      <w:r>
        <w:rPr>
          <w:rFonts w:hint="eastAsia"/>
        </w:rPr>
        <w:t>持续增加，恐怖袭击也日益加剧，由此因暴力冲突和恐怖袭击带来的经济影响都不断加深。</w:t>
      </w:r>
    </w:p>
    <w:p/>
    <w:p/>
    <w:p>
      <w:ins w:id="1968" w:author="于 子沁" w:date="2018-09-12T14:48:00Z">
        <w:r>
          <w:rPr/>
          <w:drawing>
            <wp:inline distT="0" distB="0" distL="0" distR="0">
              <wp:extent cx="5209540" cy="4378960"/>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80" cstate="print">
                        <a:grayscl/>
                        <a:extLst>
                          <a:ext uri="{28A0092B-C50C-407E-A947-70E740481C1C}">
                            <a14:useLocalDpi xmlns:a14="http://schemas.microsoft.com/office/drawing/2010/main" val="0"/>
                          </a:ext>
                        </a:extLst>
                      </a:blip>
                      <a:srcRect/>
                      <a:stretch>
                        <a:fillRect/>
                      </a:stretch>
                    </pic:blipFill>
                    <pic:spPr>
                      <a:xfrm>
                        <a:off x="0" y="0"/>
                        <a:ext cx="5215593" cy="4384242"/>
                      </a:xfrm>
                      <a:prstGeom prst="rect">
                        <a:avLst/>
                      </a:prstGeom>
                      <a:noFill/>
                    </pic:spPr>
                  </pic:pic>
                </a:graphicData>
              </a:graphic>
            </wp:inline>
          </w:drawing>
        </w:r>
      </w:ins>
      <w:del w:id="1970" w:author="于 子沁" w:date="2018-09-12T14:49:00Z">
        <w:r>
          <w:rPr/>
          <w:drawing>
            <wp:inline distT="0" distB="0" distL="0" distR="0">
              <wp:extent cx="5274310" cy="45713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grayscl/>
                        <a:extLst>
                          <a:ext uri="{28A0092B-C50C-407E-A947-70E740481C1C}">
                            <a14:useLocalDpi xmlns:a14="http://schemas.microsoft.com/office/drawing/2010/main" val="0"/>
                          </a:ext>
                        </a:extLst>
                      </a:blip>
                      <a:stretch>
                        <a:fillRect/>
                      </a:stretch>
                    </pic:blipFill>
                    <pic:spPr>
                      <a:xfrm>
                        <a:off x="0" y="0"/>
                        <a:ext cx="5274310" cy="4571365"/>
                      </a:xfrm>
                      <a:prstGeom prst="rect">
                        <a:avLst/>
                      </a:prstGeom>
                    </pic:spPr>
                  </pic:pic>
                </a:graphicData>
              </a:graphic>
            </wp:inline>
          </w:drawing>
        </w:r>
      </w:del>
    </w:p>
    <w:p>
      <w:r>
        <w:rPr>
          <w:rFonts w:hint="eastAsia"/>
        </w:rPr>
        <w:t xml:space="preserve">    图4.4比较了暴力冲突和恐怖袭击带来的经济影响与全球在维护和平及</w:t>
      </w:r>
      <w:del w:id="1972" w:author="周虹宇" w:date="2018-09-10T14:03:00Z">
        <w:r>
          <w:rPr>
            <w:rFonts w:hint="eastAsia"/>
          </w:rPr>
          <w:delText>和平</w:delText>
        </w:r>
      </w:del>
      <w:r>
        <w:rPr>
          <w:rFonts w:hint="eastAsia"/>
        </w:rPr>
        <w:t>建设</w:t>
      </w:r>
      <w:ins w:id="1973" w:author="周虹宇" w:date="2018-09-10T14:03:00Z">
        <w:r>
          <w:rPr>
            <w:rFonts w:hint="eastAsia"/>
          </w:rPr>
          <w:t>和平</w:t>
        </w:r>
      </w:ins>
      <w:r>
        <w:rPr>
          <w:rFonts w:hint="eastAsia"/>
        </w:rPr>
        <w:t>的支出之间的关系。维和行动致力于对暴力冲突作出应对，维和建设则在于发展并维持</w:t>
      </w:r>
      <w:del w:id="1974" w:author="周虹宇" w:date="2018-09-10T14:01:00Z">
        <w:r>
          <w:rPr>
            <w:rFonts w:hint="eastAsia"/>
          </w:rPr>
          <w:delText>为</w:delText>
        </w:r>
      </w:del>
      <w:r>
        <w:rPr>
          <w:rFonts w:hint="eastAsia"/>
        </w:rPr>
        <w:t>预防暴力冲突所需的重建能力。</w:t>
      </w:r>
      <w:ins w:id="1975" w:author="周虹宇" w:date="2018-09-10T14:02:00Z">
        <w:r>
          <w:rPr>
            <w:rFonts w:hint="eastAsia"/>
          </w:rPr>
          <w:t>建设</w:t>
        </w:r>
      </w:ins>
      <w:ins w:id="1976" w:author="周虹宇" w:date="2018-09-10T14:03:00Z">
        <w:r>
          <w:rPr>
            <w:rFonts w:hint="eastAsia"/>
          </w:rPr>
          <w:t>和平</w:t>
        </w:r>
      </w:ins>
      <w:ins w:id="1977" w:author="周虹宇" w:date="2018-09-10T14:02:00Z">
        <w:r>
          <w:rPr>
            <w:rFonts w:hint="eastAsia"/>
          </w:rPr>
          <w:t>旨在使一个国家能够长期维持和发展和平，防止武装冲突和恐怖主义。</w:t>
        </w:r>
      </w:ins>
      <w:del w:id="1978" w:author="周虹宇" w:date="2018-09-10T14:02:00Z">
        <w:r>
          <w:rPr>
            <w:rFonts w:hint="eastAsia"/>
          </w:rPr>
          <w:delText>。</w:delText>
        </w:r>
      </w:del>
      <w:r>
        <w:rPr>
          <w:rFonts w:hint="eastAsia"/>
        </w:rPr>
        <w:t>这需要建设政府的核心职能，以通过包容并蓄的政治进程及其他方法，确保基本安全，强化内部处理冲突的能力。</w:t>
      </w:r>
      <w:ins w:id="1979" w:author="周虹宇" w:date="2018-09-10T14:04:00Z">
        <w:r>
          <w:rPr>
            <w:rFonts w:hint="eastAsia"/>
          </w:rPr>
          <w:t>因此，</w:t>
        </w:r>
      </w:ins>
      <w:ins w:id="1980" w:author="周虹宇" w:date="2018-09-10T14:05:00Z">
        <w:r>
          <w:rPr>
            <w:rFonts w:hint="eastAsia"/>
          </w:rPr>
          <w:t>对于受冲突影响的国家来说，</w:t>
        </w:r>
      </w:ins>
      <w:ins w:id="1981" w:author="周虹宇" w:date="2018-09-10T14:04:00Z">
        <w:r>
          <w:rPr>
            <w:rFonts w:hint="eastAsia"/>
          </w:rPr>
          <w:t>建设和平比维持和平更具针对性，其目的在于</w:t>
        </w:r>
      </w:ins>
      <w:ins w:id="1982" w:author="周虹宇" w:date="2018-09-10T14:13:00Z">
        <w:r>
          <w:rPr>
            <w:rFonts w:hint="eastAsia"/>
          </w:rPr>
          <w:t>确立和保证和平的态度、</w:t>
        </w:r>
      </w:ins>
      <w:ins w:id="1983" w:author="周虹宇" w:date="2018-09-10T14:04:00Z">
        <w:r>
          <w:rPr>
            <w:rFonts w:hint="eastAsia"/>
          </w:rPr>
          <w:t>建立和维持</w:t>
        </w:r>
      </w:ins>
      <w:ins w:id="1984" w:author="周虹宇" w:date="2018-09-10T14:13:00Z">
        <w:r>
          <w:rPr>
            <w:rFonts w:hint="eastAsia"/>
          </w:rPr>
          <w:t>和平的</w:t>
        </w:r>
      </w:ins>
      <w:ins w:id="1985" w:author="周虹宇" w:date="2018-09-10T14:04:00Z">
        <w:r>
          <w:rPr>
            <w:rFonts w:hint="eastAsia"/>
          </w:rPr>
          <w:t>机构和结构。</w:t>
        </w:r>
      </w:ins>
    </w:p>
    <w:p/>
    <w:p>
      <w:r>
        <w:rPr>
          <w:rFonts w:hint="eastAsia"/>
        </w:rPr>
        <w:t xml:space="preserve">    </w:t>
      </w:r>
      <w:ins w:id="1986" w:author="周虹宇" w:date="2018-09-10T14:09:00Z">
        <w:r>
          <w:rPr>
            <w:rFonts w:hint="eastAsia"/>
          </w:rPr>
          <w:t>建设和平支出的目的在于通过加强国家管理冲突的能力和机构，为可持续和平与发展奠定基础，从而减少陷入</w:t>
        </w:r>
      </w:ins>
      <w:ins w:id="1987" w:author="周虹宇" w:date="2018-09-10T14:10:00Z">
        <w:r>
          <w:rPr>
            <w:rFonts w:hint="eastAsia"/>
          </w:rPr>
          <w:t>或再次陷入</w:t>
        </w:r>
      </w:ins>
      <w:ins w:id="1988" w:author="周虹宇" w:date="2018-09-10T14:09:00Z">
        <w:r>
          <w:rPr>
            <w:rFonts w:hint="eastAsia"/>
          </w:rPr>
          <w:t>暴力冲突的风险。</w:t>
        </w:r>
      </w:ins>
      <w:ins w:id="1989" w:author="周虹宇" w:date="2018-09-10T14:11:00Z">
        <w:r>
          <w:rPr>
            <w:rFonts w:hint="eastAsia"/>
          </w:rPr>
          <w:t>这些活动不同于维和行动，维和行动的主要目的是应付冲突和</w:t>
        </w:r>
      </w:ins>
      <w:ins w:id="1990" w:author="周虹宇" w:date="2018-09-10T14:12:00Z">
        <w:r>
          <w:rPr>
            <w:rFonts w:hint="eastAsia"/>
          </w:rPr>
          <w:t>确保安全</w:t>
        </w:r>
      </w:ins>
      <w:ins w:id="1991" w:author="周虹宇" w:date="2018-09-10T14:11:00Z">
        <w:r>
          <w:rPr>
            <w:rFonts w:hint="eastAsia"/>
          </w:rPr>
          <w:t>。</w:t>
        </w:r>
      </w:ins>
    </w:p>
    <w:p/>
    <w:p/>
    <w:p>
      <w:ins w:id="1992" w:author="于 子沁" w:date="2018-09-12T15:05:00Z">
        <w:r>
          <w:rPr/>
          <w:drawing>
            <wp:inline distT="0" distB="0" distL="0" distR="0">
              <wp:extent cx="5380990" cy="5084445"/>
              <wp:effectExtent l="0" t="0" r="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82" cstate="print">
                        <a:grayscl/>
                        <a:extLst>
                          <a:ext uri="{28A0092B-C50C-407E-A947-70E740481C1C}">
                            <a14:useLocalDpi xmlns:a14="http://schemas.microsoft.com/office/drawing/2010/main" val="0"/>
                          </a:ext>
                        </a:extLst>
                      </a:blip>
                      <a:srcRect/>
                      <a:stretch>
                        <a:fillRect/>
                      </a:stretch>
                    </pic:blipFill>
                    <pic:spPr>
                      <a:xfrm>
                        <a:off x="0" y="0"/>
                        <a:ext cx="5387766" cy="5090445"/>
                      </a:xfrm>
                      <a:prstGeom prst="rect">
                        <a:avLst/>
                      </a:prstGeom>
                      <a:noFill/>
                    </pic:spPr>
                  </pic:pic>
                </a:graphicData>
              </a:graphic>
            </wp:inline>
          </w:drawing>
        </w:r>
      </w:ins>
      <w:del w:id="1994" w:author="于 子沁" w:date="2018-09-12T15:05:00Z">
        <w:r>
          <w:rPr/>
          <w:drawing>
            <wp:inline distT="0" distB="0" distL="0" distR="0">
              <wp:extent cx="5274310" cy="488251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3">
                        <a:grayscl/>
                        <a:extLst>
                          <a:ext uri="{28A0092B-C50C-407E-A947-70E740481C1C}">
                            <a14:useLocalDpi xmlns:a14="http://schemas.microsoft.com/office/drawing/2010/main" val="0"/>
                          </a:ext>
                        </a:extLst>
                      </a:blip>
                      <a:stretch>
                        <a:fillRect/>
                      </a:stretch>
                    </pic:blipFill>
                    <pic:spPr>
                      <a:xfrm>
                        <a:off x="0" y="0"/>
                        <a:ext cx="5274310" cy="4882515"/>
                      </a:xfrm>
                      <a:prstGeom prst="rect">
                        <a:avLst/>
                      </a:prstGeom>
                    </pic:spPr>
                  </pic:pic>
                </a:graphicData>
              </a:graphic>
            </wp:inline>
          </w:drawing>
        </w:r>
      </w:del>
    </w:p>
    <w:p/>
    <w:p/>
    <w:p/>
    <w:p/>
    <w:p>
      <w:r>
        <w:rPr>
          <w:rFonts w:hint="eastAsia"/>
        </w:rPr>
        <w:t>图4.4 表明，相较于暴力冲突和恐怖袭击带来的经济影响，</w:t>
      </w:r>
      <w:del w:id="1996" w:author="周虹宇" w:date="2018-09-10T14:15:00Z">
        <w:r>
          <w:rPr>
            <w:rFonts w:hint="eastAsia"/>
          </w:rPr>
          <w:delText>和平维护</w:delText>
        </w:r>
      </w:del>
      <w:ins w:id="1997" w:author="周虹宇" w:date="2018-09-10T14:15:00Z">
        <w:r>
          <w:rPr>
            <w:rFonts w:hint="eastAsia"/>
          </w:rPr>
          <w:t>维护和平</w:t>
        </w:r>
      </w:ins>
      <w:r>
        <w:rPr>
          <w:rFonts w:hint="eastAsia"/>
        </w:rPr>
        <w:t>及</w:t>
      </w:r>
      <w:del w:id="1998" w:author="周虹宇" w:date="2018-09-10T14:15:00Z">
        <w:r>
          <w:rPr>
            <w:rFonts w:hint="eastAsia"/>
          </w:rPr>
          <w:delText>和平建设</w:delText>
        </w:r>
      </w:del>
      <w:ins w:id="1999" w:author="周虹宇" w:date="2018-09-10T14:15:00Z">
        <w:r>
          <w:rPr>
            <w:rFonts w:hint="eastAsia"/>
          </w:rPr>
          <w:t>建设和平</w:t>
        </w:r>
      </w:ins>
      <w:r>
        <w:rPr>
          <w:rFonts w:hint="eastAsia"/>
        </w:rPr>
        <w:t>上的支出要小得多。</w:t>
      </w:r>
      <w:del w:id="2000" w:author="周虹宇" w:date="2018-09-10T14:15:00Z">
        <w:r>
          <w:rPr>
            <w:rFonts w:hint="eastAsia"/>
          </w:rPr>
          <w:delText>和平维护</w:delText>
        </w:r>
      </w:del>
      <w:ins w:id="2001" w:author="周虹宇" w:date="2018-09-10T14:15:00Z">
        <w:r>
          <w:rPr>
            <w:rFonts w:hint="eastAsia"/>
          </w:rPr>
          <w:t>维护和平</w:t>
        </w:r>
      </w:ins>
      <w:r>
        <w:rPr>
          <w:rFonts w:hint="eastAsia"/>
        </w:rPr>
        <w:t>及</w:t>
      </w:r>
      <w:del w:id="2002" w:author="周虹宇" w:date="2018-09-10T14:15:00Z">
        <w:r>
          <w:rPr>
            <w:rFonts w:hint="eastAsia"/>
          </w:rPr>
          <w:delText>和平建设</w:delText>
        </w:r>
      </w:del>
      <w:ins w:id="2003" w:author="周虹宇" w:date="2018-09-10T14:15:00Z">
        <w:r>
          <w:rPr>
            <w:rFonts w:hint="eastAsia"/>
          </w:rPr>
          <w:t>建设和平</w:t>
        </w:r>
      </w:ins>
      <w:r>
        <w:rPr>
          <w:rFonts w:hint="eastAsia"/>
        </w:rPr>
        <w:t>的支出仅相当于暴力冲突和恐怖袭击</w:t>
      </w:r>
      <w:ins w:id="2004" w:author="周虹宇" w:date="2018-09-10T14:16:00Z">
        <w:r>
          <w:rPr>
            <w:rFonts w:hint="eastAsia"/>
          </w:rPr>
          <w:t>对经济影响</w:t>
        </w:r>
      </w:ins>
      <w:del w:id="2005" w:author="周虹宇" w:date="2018-09-10T14:16:00Z">
        <w:r>
          <w:rPr>
            <w:rFonts w:hint="eastAsia"/>
          </w:rPr>
          <w:delText>带来的经济影响</w:delText>
        </w:r>
      </w:del>
      <w:r>
        <w:rPr>
          <w:rFonts w:hint="eastAsia"/>
        </w:rPr>
        <w:t>的2%。</w:t>
      </w:r>
    </w:p>
    <w:p/>
    <w:p/>
    <w:p/>
    <w:p/>
    <w:p/>
    <w:p/>
    <w:p>
      <w:r>
        <w:rPr>
          <w:rFonts w:hint="eastAsia"/>
        </w:rPr>
        <w:t>小贴士4.2 恐怖袭击的经济影响</w:t>
      </w:r>
    </w:p>
    <w:p>
      <w:pPr>
        <w:ind w:firstLine="420"/>
        <w:pPrChange w:id="2006" w:author="周虹宇" w:date="2018-09-10T14:17:00Z">
          <w:pPr/>
        </w:pPrChange>
      </w:pPr>
      <w:del w:id="2007" w:author="周虹宇" w:date="2018-09-10T14:18:00Z">
        <w:r>
          <w:rPr>
            <w:rFonts w:hint="eastAsia"/>
          </w:rPr>
          <w:delText>根据</w:delText>
        </w:r>
      </w:del>
      <w:r>
        <w:rPr>
          <w:rFonts w:hint="eastAsia"/>
        </w:rPr>
        <w:t>对发达国家及发展中国家的研究调查显示，恐怖袭击对经济增长产生了负面影响。比如：</w:t>
      </w:r>
    </w:p>
    <w:p>
      <w:r>
        <w:rPr>
          <w:rFonts w:hint="eastAsia"/>
        </w:rPr>
        <w:t>（一）在20世纪60年代晚期西班牙巴斯克地区恐怖袭击爆发后，经济增长下降</w:t>
      </w:r>
      <w:ins w:id="2008" w:author="周虹宇" w:date="2018-09-10T14:18:00Z">
        <w:r>
          <w:rPr>
            <w:rFonts w:hint="eastAsia"/>
          </w:rPr>
          <w:t>了</w:t>
        </w:r>
      </w:ins>
      <w:r>
        <w:rPr>
          <w:rFonts w:hint="eastAsia"/>
        </w:rPr>
        <w:t>10%；</w:t>
      </w:r>
    </w:p>
    <w:p>
      <w:r>
        <w:rPr>
          <w:rFonts w:hint="eastAsia"/>
        </w:rPr>
        <w:t>（二）</w:t>
      </w:r>
      <w:ins w:id="2009" w:author="周虹宇" w:date="2018-09-10T14:18:00Z">
        <w:r>
          <w:rPr>
            <w:rFonts w:hint="eastAsia"/>
          </w:rPr>
          <w:t>一项关于恐怖主义对以色列经济影响的研究发现</w:t>
        </w:r>
      </w:ins>
      <w:r>
        <w:rPr>
          <w:rFonts w:hint="eastAsia"/>
        </w:rPr>
        <w:t>，如果能在2004年前这三年防止恐怖袭击，那么人均收入将比现在提升10%；</w:t>
      </w:r>
    </w:p>
    <w:p>
      <w:r>
        <w:rPr>
          <w:rFonts w:hint="eastAsia"/>
        </w:rPr>
        <w:t>（三）</w:t>
      </w:r>
      <w:ins w:id="2010" w:author="周虹宇" w:date="2018-09-10T14:19:00Z">
        <w:r>
          <w:rPr>
            <w:rFonts w:hint="eastAsia"/>
          </w:rPr>
          <w:t>对于</w:t>
        </w:r>
      </w:ins>
      <w:r>
        <w:rPr>
          <w:rFonts w:hint="eastAsia"/>
        </w:rPr>
        <w:t>土耳其</w:t>
      </w:r>
      <w:ins w:id="2011" w:author="周虹宇" w:date="2018-09-10T14:19:00Z">
        <w:r>
          <w:rPr>
            <w:rFonts w:hint="eastAsia"/>
          </w:rPr>
          <w:t>的研究结果表明</w:t>
        </w:r>
      </w:ins>
      <w:del w:id="2012" w:author="周虹宇" w:date="2018-09-10T14:19:00Z">
        <w:r>
          <w:rPr>
            <w:rFonts w:hint="eastAsia"/>
          </w:rPr>
          <w:delText>相关研究显示</w:delText>
        </w:r>
      </w:del>
      <w:r>
        <w:rPr>
          <w:rFonts w:hint="eastAsia"/>
        </w:rPr>
        <w:t>，</w:t>
      </w:r>
      <w:ins w:id="2013" w:author="周虹宇" w:date="2018-09-10T14:20:00Z">
        <w:r>
          <w:rPr>
            <w:rFonts w:hint="eastAsia"/>
          </w:rPr>
          <w:t>当经济处于扩张阶段时，恐怖主义对经济有严重的负面影响</w:t>
        </w:r>
      </w:ins>
      <w:r>
        <w:rPr>
          <w:rFonts w:hint="eastAsia"/>
        </w:rPr>
        <w:t>；</w:t>
      </w:r>
    </w:p>
    <w:p/>
    <w:p>
      <w:r>
        <w:rPr>
          <w:rFonts w:hint="eastAsia"/>
        </w:rPr>
        <w:t xml:space="preserve">    恐怖袭击严重影响了经济发展、资本流动及交易流动。由于已经发生</w:t>
      </w:r>
      <w:del w:id="2014" w:author="周虹宇" w:date="2018-09-10T14:21:00Z">
        <w:r>
          <w:rPr>
            <w:rFonts w:hint="eastAsia"/>
          </w:rPr>
          <w:delText>及</w:delText>
        </w:r>
      </w:del>
      <w:ins w:id="2015" w:author="周虹宇" w:date="2018-09-10T14:21:00Z">
        <w:r>
          <w:rPr>
            <w:rFonts w:hint="eastAsia"/>
          </w:rPr>
          <w:t>和</w:t>
        </w:r>
      </w:ins>
      <w:r>
        <w:rPr>
          <w:rFonts w:hint="eastAsia"/>
        </w:rPr>
        <w:t>察觉要发生</w:t>
      </w:r>
      <w:del w:id="2016" w:author="周虹宇" w:date="2018-09-10T14:21:00Z">
        <w:r>
          <w:rPr>
            <w:rFonts w:hint="eastAsia"/>
          </w:rPr>
          <w:delText>的</w:delText>
        </w:r>
      </w:del>
      <w:r>
        <w:rPr>
          <w:rFonts w:hint="eastAsia"/>
        </w:rPr>
        <w:t>恐怖袭击，经济活动相应</w:t>
      </w:r>
      <w:ins w:id="2017" w:author="周虹宇" w:date="2018-09-10T14:21:00Z">
        <w:r>
          <w:rPr>
            <w:rFonts w:hint="eastAsia"/>
          </w:rPr>
          <w:t>的有所</w:t>
        </w:r>
      </w:ins>
      <w:r>
        <w:rPr>
          <w:rFonts w:hint="eastAsia"/>
        </w:rPr>
        <w:t>减少。投资者</w:t>
      </w:r>
      <w:ins w:id="2018" w:author="周虹宇" w:date="2018-09-10T14:22:00Z">
        <w:r>
          <w:rPr>
            <w:rFonts w:hint="eastAsia"/>
          </w:rPr>
          <w:t>一</w:t>
        </w:r>
      </w:ins>
      <w:r>
        <w:rPr>
          <w:rFonts w:hint="eastAsia"/>
        </w:rPr>
        <w:t>开始预</w:t>
      </w:r>
      <w:ins w:id="2019" w:author="周虹宇" w:date="2018-09-10T14:22:00Z">
        <w:r>
          <w:rPr>
            <w:rFonts w:hint="eastAsia"/>
          </w:rPr>
          <w:t>期的</w:t>
        </w:r>
      </w:ins>
      <w:del w:id="2020" w:author="周虹宇" w:date="2018-09-10T14:22:00Z">
        <w:r>
          <w:rPr>
            <w:rFonts w:hint="eastAsia"/>
          </w:rPr>
          <w:delText>计</w:delText>
        </w:r>
      </w:del>
      <w:r>
        <w:rPr>
          <w:rFonts w:hint="eastAsia"/>
        </w:rPr>
        <w:t>资本回报</w:t>
      </w:r>
      <w:ins w:id="2021" w:author="周虹宇" w:date="2018-09-10T14:22:00Z">
        <w:r>
          <w:rPr>
            <w:rFonts w:hint="eastAsia"/>
          </w:rPr>
          <w:t>率</w:t>
        </w:r>
      </w:ins>
      <w:r>
        <w:rPr>
          <w:rFonts w:hint="eastAsia"/>
        </w:rPr>
        <w:t>会有所下降，因此</w:t>
      </w:r>
      <w:del w:id="2022" w:author="周虹宇" w:date="2018-09-10T14:22:00Z">
        <w:r>
          <w:rPr>
            <w:rFonts w:hint="eastAsia"/>
          </w:rPr>
          <w:delText>，在极端环境下，</w:delText>
        </w:r>
      </w:del>
      <w:ins w:id="2023" w:author="周虹宇" w:date="2018-09-10T14:22:00Z">
        <w:r>
          <w:rPr>
            <w:rFonts w:hint="eastAsia"/>
          </w:rPr>
          <w:t>，</w:t>
        </w:r>
      </w:ins>
      <w:r>
        <w:rPr>
          <w:rFonts w:hint="eastAsia"/>
        </w:rPr>
        <w:t>外来直接投资</w:t>
      </w:r>
      <w:ins w:id="2024" w:author="周虹宇" w:date="2018-09-10T14:23:00Z">
        <w:r>
          <w:rPr>
            <w:rFonts w:hint="eastAsia"/>
          </w:rPr>
          <w:t>会减少，极端情况下</w:t>
        </w:r>
      </w:ins>
      <w:del w:id="2025" w:author="周虹宇" w:date="2018-09-10T14:23:00Z">
        <w:r>
          <w:rPr>
            <w:rFonts w:hint="eastAsia"/>
          </w:rPr>
          <w:delText>及</w:delText>
        </w:r>
      </w:del>
      <w:r>
        <w:rPr>
          <w:rFonts w:hint="eastAsia"/>
        </w:rPr>
        <w:t>国内资金</w:t>
      </w:r>
      <w:ins w:id="2026" w:author="周虹宇" w:date="2018-09-10T14:23:00Z">
        <w:r>
          <w:rPr>
            <w:rFonts w:hint="eastAsia"/>
          </w:rPr>
          <w:t>会</w:t>
        </w:r>
      </w:ins>
      <w:r>
        <w:rPr>
          <w:rFonts w:hint="eastAsia"/>
        </w:rPr>
        <w:t>外逃</w:t>
      </w:r>
      <w:del w:id="2027" w:author="周虹宇" w:date="2018-09-10T14:23:00Z">
        <w:r>
          <w:rPr>
            <w:rFonts w:hint="eastAsia"/>
          </w:rPr>
          <w:delText>都会有所下降</w:delText>
        </w:r>
      </w:del>
      <w:r>
        <w:rPr>
          <w:rFonts w:hint="eastAsia"/>
        </w:rPr>
        <w:t>。</w:t>
      </w:r>
      <w:ins w:id="2028" w:author="周虹宇" w:date="2018-09-10T14:24:00Z">
        <w:r>
          <w:rPr>
            <w:rFonts w:hint="eastAsia"/>
          </w:rPr>
          <w:t>例如，一项针对78个发展中国家的研究显示，即使恐怖主义的小幅增加也会导致FDI的显著下降</w:t>
        </w:r>
      </w:ins>
    </w:p>
    <w:p/>
    <w:p>
      <w:r>
        <w:rPr>
          <w:rFonts w:hint="eastAsia"/>
        </w:rPr>
        <w:t xml:space="preserve">    此外，</w:t>
      </w:r>
      <w:del w:id="2029" w:author="周虹宇" w:date="2018-09-10T14:24:00Z">
        <w:r>
          <w:rPr>
            <w:rFonts w:hint="eastAsia"/>
          </w:rPr>
          <w:delText>根据</w:delText>
        </w:r>
      </w:del>
      <w:ins w:id="2030" w:author="周虹宇" w:date="2018-09-10T14:24:00Z">
        <w:r>
          <w:rPr>
            <w:rFonts w:hint="eastAsia"/>
          </w:rPr>
          <w:t>由于</w:t>
        </w:r>
      </w:ins>
      <w:r>
        <w:rPr>
          <w:rFonts w:hint="eastAsia"/>
        </w:rPr>
        <w:t>恐怖袭击和所造成的经济影响种类不一，恐怖袭击影响也不尽相同。当恐怖</w:t>
      </w:r>
      <w:del w:id="2031" w:author="周虹宇" w:date="2018-09-10T14:26:00Z">
        <w:r>
          <w:rPr>
            <w:rFonts w:hint="eastAsia"/>
          </w:rPr>
          <w:delText>袭击</w:delText>
        </w:r>
      </w:del>
      <w:ins w:id="2032" w:author="周虹宇" w:date="2018-09-10T14:26:00Z">
        <w:r>
          <w:rPr>
            <w:rFonts w:hint="eastAsia"/>
          </w:rPr>
          <w:t>主义活动</w:t>
        </w:r>
      </w:ins>
      <w:del w:id="2033" w:author="周虹宇" w:date="2018-09-10T14:25:00Z">
        <w:r>
          <w:rPr>
            <w:rFonts w:hint="eastAsia"/>
          </w:rPr>
          <w:delText>持续</w:delText>
        </w:r>
      </w:del>
      <w:r>
        <w:rPr>
          <w:rFonts w:hint="eastAsia"/>
        </w:rPr>
        <w:t>发生</w:t>
      </w:r>
      <w:ins w:id="2034" w:author="周虹宇" w:date="2018-09-10T14:27:00Z">
        <w:r>
          <w:rPr>
            <w:rFonts w:hint="eastAsia"/>
          </w:rPr>
          <w:t>的事件</w:t>
        </w:r>
      </w:ins>
      <w:r>
        <w:rPr>
          <w:rFonts w:hint="eastAsia"/>
        </w:rPr>
        <w:t>相当长</w:t>
      </w:r>
      <w:ins w:id="2035" w:author="周虹宇" w:date="2018-09-10T14:27:00Z">
        <w:r>
          <w:rPr>
            <w:rFonts w:hint="eastAsia"/>
          </w:rPr>
          <w:t>时</w:t>
        </w:r>
      </w:ins>
      <w:del w:id="2036" w:author="周虹宇" w:date="2018-09-10T14:27:00Z">
        <w:r>
          <w:rPr>
            <w:rFonts w:hint="eastAsia"/>
          </w:rPr>
          <w:delText>一段时间时</w:delText>
        </w:r>
      </w:del>
      <w:r>
        <w:rPr>
          <w:rFonts w:hint="eastAsia"/>
        </w:rPr>
        <w:t>，恐怖袭击带来的经济负担就要重的多。</w:t>
      </w:r>
      <w:del w:id="2037" w:author="周虹宇" w:date="2018-09-10T14:28:00Z">
        <w:r>
          <w:rPr>
            <w:rFonts w:hint="eastAsia"/>
          </w:rPr>
          <w:delText>因此，国内恐怖袭击</w:delText>
        </w:r>
      </w:del>
      <w:ins w:id="2038" w:author="周虹宇" w:date="2018-09-10T14:28:00Z">
        <w:r>
          <w:rPr>
            <w:rFonts w:hint="eastAsia"/>
          </w:rPr>
          <w:t>因此，</w:t>
        </w:r>
      </w:ins>
      <w:ins w:id="2039" w:author="周虹宇" w:date="2018-09-10T14:29:00Z">
        <w:r>
          <w:rPr>
            <w:rFonts w:hint="eastAsia"/>
          </w:rPr>
          <w:t>与跨国恐怖主义相比，</w:t>
        </w:r>
      </w:ins>
      <w:ins w:id="2040" w:author="周虹宇" w:date="2018-09-10T14:28:00Z">
        <w:r>
          <w:rPr>
            <w:rFonts w:hint="eastAsia"/>
          </w:rPr>
          <w:t>国内恐怖主义通常</w:t>
        </w:r>
      </w:ins>
      <w:ins w:id="2041" w:author="周虹宇" w:date="2018-09-10T14:29:00Z">
        <w:r>
          <w:rPr>
            <w:rFonts w:hint="eastAsia"/>
          </w:rPr>
          <w:t>会带来</w:t>
        </w:r>
      </w:ins>
      <w:ins w:id="2042" w:author="周虹宇" w:date="2018-09-10T14:28:00Z">
        <w:r>
          <w:rPr>
            <w:rFonts w:hint="eastAsia"/>
          </w:rPr>
          <w:t>更严重的经济影响。</w:t>
        </w:r>
      </w:ins>
      <w:del w:id="2043" w:author="周虹宇" w:date="2018-09-10T14:29:00Z">
        <w:r>
          <w:rPr>
            <w:rFonts w:hint="eastAsia"/>
          </w:rPr>
          <w:delText>经济影响远比跨国恐怖袭击经济影响要大得多。</w:delText>
        </w:r>
      </w:del>
      <w:r>
        <w:rPr>
          <w:rFonts w:hint="eastAsia"/>
        </w:rPr>
        <w:t>研究表明，</w:t>
      </w:r>
      <w:ins w:id="2044" w:author="周虹宇" w:date="2018-09-10T14:30:00Z">
        <w:r>
          <w:rPr>
            <w:rFonts w:hint="eastAsia"/>
          </w:rPr>
          <w:t>国内恐怖主义与外国直接投资的大幅下降有关，且影响要持久得多。</w:t>
        </w:r>
      </w:ins>
      <w:r>
        <w:rPr>
          <w:rFonts w:hint="eastAsia"/>
        </w:rPr>
        <w:t>。</w:t>
      </w:r>
    </w:p>
    <w:p/>
    <w:p>
      <w:r>
        <w:rPr>
          <w:rFonts w:hint="eastAsia"/>
        </w:rPr>
        <w:t xml:space="preserve">    发达且多样的经济体</w:t>
      </w:r>
      <w:del w:id="2045" w:author="周虹宇" w:date="2018-09-10T14:32:00Z">
        <w:r>
          <w:rPr>
            <w:rFonts w:hint="eastAsia"/>
          </w:rPr>
          <w:delText>能</w:delText>
        </w:r>
      </w:del>
      <w:del w:id="2046" w:author="周虹宇" w:date="2018-09-10T14:31:00Z">
        <w:r>
          <w:rPr>
            <w:rFonts w:hint="eastAsia"/>
          </w:rPr>
          <w:delText>从</w:delText>
        </w:r>
      </w:del>
      <w:ins w:id="2047" w:author="周虹宇" w:date="2018-09-10T14:31:00Z">
        <w:r>
          <w:rPr>
            <w:rFonts w:hint="eastAsia"/>
          </w:rPr>
          <w:t>在</w:t>
        </w:r>
      </w:ins>
      <w:ins w:id="2048" w:author="周虹宇" w:date="2018-09-10T14:33:00Z">
        <w:r>
          <w:rPr>
            <w:rFonts w:hint="eastAsia"/>
          </w:rPr>
          <w:t>经济上弹性更大，在</w:t>
        </w:r>
      </w:ins>
      <w:r>
        <w:rPr>
          <w:rFonts w:hint="eastAsia"/>
        </w:rPr>
        <w:t>恐怖</w:t>
      </w:r>
      <w:ins w:id="2049" w:author="周虹宇" w:date="2018-09-10T14:32:00Z">
        <w:r>
          <w:rPr>
            <w:rFonts w:hint="eastAsia"/>
          </w:rPr>
          <w:t>事件发生</w:t>
        </w:r>
      </w:ins>
      <w:del w:id="2050" w:author="周虹宇" w:date="2018-09-10T14:32:00Z">
        <w:r>
          <w:rPr>
            <w:rFonts w:hint="eastAsia"/>
          </w:rPr>
          <w:delText>袭击</w:delText>
        </w:r>
      </w:del>
      <w:ins w:id="2051" w:author="周虹宇" w:date="2018-09-10T14:31:00Z">
        <w:r>
          <w:rPr>
            <w:rFonts w:hint="eastAsia"/>
          </w:rPr>
          <w:t>后</w:t>
        </w:r>
      </w:ins>
      <w:ins w:id="2052" w:author="周虹宇" w:date="2018-09-10T14:32:00Z">
        <w:r>
          <w:rPr>
            <w:rFonts w:hint="eastAsia"/>
          </w:rPr>
          <w:t>能在</w:t>
        </w:r>
      </w:ins>
      <w:del w:id="2053" w:author="周虹宇" w:date="2018-09-10T14:32:00Z">
        <w:r>
          <w:rPr>
            <w:rFonts w:hint="eastAsia"/>
          </w:rPr>
          <w:delText>中以</w:delText>
        </w:r>
      </w:del>
      <w:r>
        <w:rPr>
          <w:rFonts w:hint="eastAsia"/>
        </w:rPr>
        <w:t>较短时间</w:t>
      </w:r>
      <w:ins w:id="2054" w:author="周虹宇" w:date="2018-09-10T14:32:00Z">
        <w:r>
          <w:rPr>
            <w:rFonts w:hint="eastAsia"/>
          </w:rPr>
          <w:t>内</w:t>
        </w:r>
      </w:ins>
      <w:r>
        <w:rPr>
          <w:rFonts w:hint="eastAsia"/>
        </w:rPr>
        <w:t>恢复</w:t>
      </w:r>
      <w:del w:id="2055" w:author="周虹宇" w:date="2018-09-10T14:33:00Z">
        <w:r>
          <w:rPr>
            <w:rFonts w:hint="eastAsia"/>
          </w:rPr>
          <w:delText>，因此恢复力更强</w:delText>
        </w:r>
      </w:del>
      <w:r>
        <w:rPr>
          <w:rFonts w:hint="eastAsia"/>
        </w:rPr>
        <w:t>。</w:t>
      </w:r>
      <w:ins w:id="2056" w:author="周虹宇" w:date="2018-09-10T14:34:00Z">
        <w:r>
          <w:rPr>
            <w:rFonts w:hint="eastAsia"/>
          </w:rPr>
          <w:t>而</w:t>
        </w:r>
      </w:ins>
      <w:r>
        <w:rPr>
          <w:rFonts w:hint="eastAsia"/>
        </w:rPr>
        <w:t>规模</w:t>
      </w:r>
      <w:ins w:id="2057" w:author="周虹宇" w:date="2018-09-10T14:34:00Z">
        <w:r>
          <w:rPr>
            <w:rFonts w:hint="eastAsia"/>
          </w:rPr>
          <w:t>较</w:t>
        </w:r>
      </w:ins>
      <w:del w:id="2058" w:author="周虹宇" w:date="2018-09-10T14:34:00Z">
        <w:r>
          <w:rPr>
            <w:rFonts w:hint="eastAsia"/>
          </w:rPr>
          <w:delText>更</w:delText>
        </w:r>
      </w:del>
      <w:r>
        <w:rPr>
          <w:rFonts w:hint="eastAsia"/>
        </w:rPr>
        <w:t>小且</w:t>
      </w:r>
      <w:ins w:id="2059" w:author="周虹宇" w:date="2018-09-10T14:34:00Z">
        <w:r>
          <w:rPr>
            <w:rFonts w:hint="eastAsia"/>
          </w:rPr>
          <w:t>多元化程度低</w:t>
        </w:r>
      </w:ins>
      <w:del w:id="2060" w:author="周虹宇" w:date="2018-09-10T14:34:00Z">
        <w:r>
          <w:rPr>
            <w:rFonts w:hint="eastAsia"/>
          </w:rPr>
          <w:delText>单一的</w:delText>
        </w:r>
      </w:del>
      <w:ins w:id="2061" w:author="周虹宇" w:date="2018-09-10T14:34:00Z">
        <w:r>
          <w:rPr>
            <w:rFonts w:hint="eastAsia"/>
          </w:rPr>
          <w:t>的</w:t>
        </w:r>
      </w:ins>
      <w:r>
        <w:rPr>
          <w:rFonts w:hint="eastAsia"/>
        </w:rPr>
        <w:t>经济体</w:t>
      </w:r>
      <w:ins w:id="2062" w:author="周虹宇" w:date="2018-09-10T14:35:00Z">
        <w:r>
          <w:rPr>
            <w:rFonts w:hint="eastAsia"/>
          </w:rPr>
          <w:t>表现为</w:t>
        </w:r>
      </w:ins>
      <w:r>
        <w:rPr>
          <w:rFonts w:hint="eastAsia"/>
        </w:rPr>
        <w:t>受</w:t>
      </w:r>
      <w:ins w:id="2063" w:author="周虹宇" w:date="2018-09-10T14:34:00Z">
        <w:r>
          <w:rPr>
            <w:rFonts w:hint="eastAsia"/>
          </w:rPr>
          <w:t>到的破坏</w:t>
        </w:r>
      </w:ins>
      <w:del w:id="2064" w:author="周虹宇" w:date="2018-09-10T14:34:00Z">
        <w:r>
          <w:rPr>
            <w:rFonts w:hint="eastAsia"/>
          </w:rPr>
          <w:delText>影响</w:delText>
        </w:r>
      </w:del>
      <w:r>
        <w:rPr>
          <w:rFonts w:hint="eastAsia"/>
        </w:rPr>
        <w:t>更深</w:t>
      </w:r>
      <w:ins w:id="2065" w:author="周虹宇" w:date="2018-09-10T14:34:00Z">
        <w:r>
          <w:rPr>
            <w:rFonts w:hint="eastAsia"/>
          </w:rPr>
          <w:t>，</w:t>
        </w:r>
      </w:ins>
      <w:ins w:id="2066" w:author="周虹宇" w:date="2018-09-10T14:35:00Z">
        <w:r>
          <w:rPr>
            <w:rFonts w:hint="eastAsia"/>
          </w:rPr>
          <w:t>影响</w:t>
        </w:r>
      </w:ins>
      <w:ins w:id="2067" w:author="周虹宇" w:date="2018-09-10T14:34:00Z">
        <w:r>
          <w:rPr>
            <w:rFonts w:hint="eastAsia"/>
          </w:rPr>
          <w:t>也更持久</w:t>
        </w:r>
      </w:ins>
      <w:del w:id="2068" w:author="周虹宇" w:date="2018-09-10T14:35:00Z">
        <w:r>
          <w:rPr>
            <w:rFonts w:hint="eastAsia"/>
          </w:rPr>
          <w:delText>更久</w:delText>
        </w:r>
      </w:del>
      <w:r>
        <w:rPr>
          <w:rFonts w:hint="eastAsia"/>
        </w:rPr>
        <w:t>。这主要归功于</w:t>
      </w:r>
      <w:del w:id="2069" w:author="周虹宇" w:date="2018-09-10T14:35:00Z">
        <w:r>
          <w:rPr>
            <w:rFonts w:hint="eastAsia"/>
          </w:rPr>
          <w:delText>多样</w:delText>
        </w:r>
      </w:del>
      <w:ins w:id="2070" w:author="周虹宇" w:date="2018-09-10T14:35:00Z">
        <w:r>
          <w:rPr>
            <w:rFonts w:hint="eastAsia"/>
          </w:rPr>
          <w:t>多元化</w:t>
        </w:r>
      </w:ins>
      <w:r>
        <w:rPr>
          <w:rFonts w:hint="eastAsia"/>
        </w:rPr>
        <w:t>的经济体在恐怖袭击中</w:t>
      </w:r>
      <w:ins w:id="2071" w:author="周虹宇" w:date="2018-09-10T14:36:00Z">
        <w:r>
          <w:rPr>
            <w:rFonts w:hint="eastAsia"/>
          </w:rPr>
          <w:t>表现出</w:t>
        </w:r>
      </w:ins>
      <w:r>
        <w:rPr>
          <w:rFonts w:hint="eastAsia"/>
        </w:rPr>
        <w:t>分配劳动力、资本等资源的能力。除此之外，发达的经济体</w:t>
      </w:r>
      <w:ins w:id="2072" w:author="周虹宇" w:date="2018-09-10T14:36:00Z">
        <w:r>
          <w:rPr>
            <w:rFonts w:hint="eastAsia"/>
          </w:rPr>
          <w:t>还</w:t>
        </w:r>
      </w:ins>
      <w:r>
        <w:rPr>
          <w:rFonts w:hint="eastAsia"/>
        </w:rPr>
        <w:t>拥有更多的资源和更出色的</w:t>
      </w:r>
      <w:del w:id="2073" w:author="周虹宇" w:date="2018-09-10T14:36:00Z">
        <w:r>
          <w:rPr>
            <w:rFonts w:hint="eastAsia"/>
          </w:rPr>
          <w:delText>相关</w:delText>
        </w:r>
      </w:del>
      <w:r>
        <w:rPr>
          <w:rFonts w:hint="eastAsia"/>
        </w:rPr>
        <w:t>机构</w:t>
      </w:r>
      <w:del w:id="2074" w:author="周虹宇" w:date="2018-09-10T14:36:00Z">
        <w:r>
          <w:rPr>
            <w:rFonts w:hint="eastAsia"/>
          </w:rPr>
          <w:delText>抗击</w:delText>
        </w:r>
      </w:del>
      <w:ins w:id="2075" w:author="周虹宇" w:date="2018-09-10T14:36:00Z">
        <w:r>
          <w:rPr>
            <w:rFonts w:hint="eastAsia"/>
          </w:rPr>
          <w:t>应对</w:t>
        </w:r>
      </w:ins>
      <w:r>
        <w:rPr>
          <w:rFonts w:hint="eastAsia"/>
        </w:rPr>
        <w:t>未来的恐怖</w:t>
      </w:r>
      <w:del w:id="2076" w:author="周虹宇" w:date="2018-09-10T14:37:00Z">
        <w:r>
          <w:rPr>
            <w:rFonts w:hint="eastAsia"/>
          </w:rPr>
          <w:delText>袭击</w:delText>
        </w:r>
      </w:del>
      <w:ins w:id="2077" w:author="周虹宇" w:date="2018-09-10T14:37:00Z">
        <w:r>
          <w:rPr>
            <w:rFonts w:hint="eastAsia"/>
          </w:rPr>
          <w:t>主义活动</w:t>
        </w:r>
      </w:ins>
      <w:r>
        <w:rPr>
          <w:rFonts w:hint="eastAsia"/>
        </w:rPr>
        <w:t>。</w:t>
      </w:r>
    </w:p>
    <w:p/>
    <w:p/>
    <w:p/>
    <w:p/>
    <w:p>
      <w:pPr>
        <w:rPr>
          <w:rFonts w:ascii="黑体" w:hAnsi="黑体" w:eastAsia="黑体"/>
          <w:b/>
          <w:sz w:val="24"/>
        </w:rPr>
      </w:pPr>
      <w:r>
        <w:rPr>
          <w:rFonts w:hint="eastAsia" w:ascii="黑体" w:hAnsi="黑体" w:eastAsia="黑体"/>
          <w:b/>
          <w:sz w:val="24"/>
        </w:rPr>
        <w:t>恐怖袭击对旅游业的影响</w:t>
      </w:r>
    </w:p>
    <w:p>
      <w:r>
        <w:rPr>
          <w:rFonts w:hint="eastAsia"/>
        </w:rPr>
        <w:t xml:space="preserve">    </w:t>
      </w:r>
      <w:ins w:id="2078" w:author="周虹宇" w:date="2018-09-10T18:31:00Z">
        <w:r>
          <w:rPr>
            <w:rFonts w:hint="eastAsia"/>
          </w:rPr>
          <w:t>在</w:t>
        </w:r>
      </w:ins>
      <w:ins w:id="2079" w:author="周虹宇" w:date="2018-09-10T18:32:00Z">
        <w:r>
          <w:rPr>
            <w:rFonts w:hint="eastAsia"/>
          </w:rPr>
          <w:t>不以游客为</w:t>
        </w:r>
      </w:ins>
      <w:ins w:id="2080" w:author="周虹宇" w:date="2018-09-10T18:35:00Z">
        <w:r>
          <w:rPr>
            <w:rFonts w:hint="eastAsia"/>
          </w:rPr>
          <w:t>目标而进行的恐怖袭击的</w:t>
        </w:r>
      </w:ins>
      <w:ins w:id="2081" w:author="周虹宇" w:date="2018-09-10T18:32:00Z">
        <w:r>
          <w:rPr>
            <w:rFonts w:hint="eastAsia"/>
          </w:rPr>
          <w:t>国家中，</w:t>
        </w:r>
      </w:ins>
      <w:ins w:id="2082" w:author="周虹宇" w:date="2018-09-10T18:31:00Z">
        <w:r>
          <w:rPr>
            <w:rFonts w:hint="eastAsia"/>
          </w:rPr>
          <w:t>旅游业对GDP的贡献是其他国家的两倍</w:t>
        </w:r>
      </w:ins>
      <w:del w:id="2083" w:author="周虹宇" w:date="2018-09-10T18:32:00Z">
        <w:r>
          <w:rPr>
            <w:rFonts w:hint="eastAsia"/>
          </w:rPr>
          <w:delText>在没有以旅游业为目标的恐怖袭击国家，旅游业对</w:delText>
        </w:r>
      </w:del>
      <w:del w:id="2084" w:author="周虹宇" w:date="2018-09-10T18:32:00Z">
        <w:r>
          <w:rPr/>
          <w:delText>GDP</w:delText>
        </w:r>
      </w:del>
      <w:del w:id="2085" w:author="周虹宇" w:date="2018-09-10T18:32:00Z">
        <w:r>
          <w:rPr>
            <w:rFonts w:hint="eastAsia"/>
          </w:rPr>
          <w:delText>的贡献相比有相应恐怖袭击国家的两倍</w:delText>
        </w:r>
      </w:del>
      <w:r>
        <w:rPr>
          <w:rFonts w:hint="eastAsia"/>
        </w:rPr>
        <w:t>。</w:t>
      </w:r>
      <w:ins w:id="2086" w:author="周虹宇" w:date="2018-09-10T18:33:00Z">
        <w:r>
          <w:rPr>
            <w:rFonts w:hint="eastAsia"/>
          </w:rPr>
          <w:t>在2008年至2014年期间，在不以游客为目标</w:t>
        </w:r>
      </w:ins>
      <w:ins w:id="2087" w:author="周虹宇" w:date="2018-09-10T18:35:00Z">
        <w:r>
          <w:rPr>
            <w:rFonts w:hint="eastAsia"/>
          </w:rPr>
          <w:t>而进行</w:t>
        </w:r>
      </w:ins>
      <w:ins w:id="2088" w:author="周虹宇" w:date="2018-09-10T18:33:00Z">
        <w:r>
          <w:rPr>
            <w:rFonts w:hint="eastAsia"/>
          </w:rPr>
          <w:t>恐怖袭击的国家</w:t>
        </w:r>
      </w:ins>
      <w:ins w:id="2089" w:author="周虹宇" w:date="2018-09-10T18:35:00Z">
        <w:r>
          <w:rPr>
            <w:rFonts w:hint="eastAsia"/>
          </w:rPr>
          <w:t>中</w:t>
        </w:r>
      </w:ins>
      <w:ins w:id="2090" w:author="周虹宇" w:date="2018-09-10T18:33:00Z">
        <w:r>
          <w:rPr>
            <w:rFonts w:hint="eastAsia"/>
          </w:rPr>
          <w:t>，旅游业对GDP增长的平均贡献为3.6%。在那些</w:t>
        </w:r>
      </w:ins>
      <w:ins w:id="2091" w:author="周虹宇" w:date="2018-09-10T18:36:00Z">
        <w:r>
          <w:rPr>
            <w:rFonts w:hint="eastAsia"/>
          </w:rPr>
          <w:t>蓄意攻击游客</w:t>
        </w:r>
      </w:ins>
      <w:ins w:id="2092" w:author="周虹宇" w:date="2018-09-10T18:33:00Z">
        <w:r>
          <w:rPr>
            <w:rFonts w:hint="eastAsia"/>
          </w:rPr>
          <w:t>的国家，这一比例</w:t>
        </w:r>
      </w:ins>
      <w:ins w:id="2093" w:author="周虹宇" w:date="2018-09-10T18:37:00Z">
        <w:r>
          <w:rPr>
            <w:rFonts w:hint="eastAsia"/>
          </w:rPr>
          <w:t>为</w:t>
        </w:r>
      </w:ins>
      <w:ins w:id="2094" w:author="周虹宇" w:date="2018-09-10T18:33:00Z">
        <w:r>
          <w:rPr>
            <w:rFonts w:hint="eastAsia"/>
          </w:rPr>
          <w:t>1.9%。</w:t>
        </w:r>
      </w:ins>
      <w:r>
        <w:rPr>
          <w:rFonts w:hint="eastAsia"/>
        </w:rPr>
        <w:t>。</w:t>
      </w:r>
    </w:p>
    <w:p>
      <w:r>
        <w:rPr>
          <w:rFonts w:hint="eastAsia"/>
        </w:rPr>
        <w:t xml:space="preserve">    恐怖袭击对法国旅游业的影响较为</w:t>
      </w:r>
      <w:del w:id="2095" w:author="周虹宇" w:date="2018-09-10T18:37:00Z">
        <w:r>
          <w:rPr>
            <w:rFonts w:hint="eastAsia"/>
          </w:rPr>
          <w:delText>凸显</w:delText>
        </w:r>
      </w:del>
      <w:ins w:id="2096" w:author="周虹宇" w:date="2018-09-10T18:37:00Z">
        <w:r>
          <w:rPr>
            <w:rFonts w:hint="eastAsia"/>
          </w:rPr>
          <w:t>明显</w:t>
        </w:r>
      </w:ins>
      <w:r>
        <w:rPr>
          <w:rFonts w:hint="eastAsia"/>
        </w:rPr>
        <w:t>。2015年，法国经历了多起大型恐怖袭击。2014-2015年，法国旅游业对</w:t>
      </w:r>
      <w:r>
        <w:t>GDP</w:t>
      </w:r>
      <w:r>
        <w:rPr>
          <w:rFonts w:hint="eastAsia"/>
        </w:rPr>
        <w:t>的贡献减少</w:t>
      </w:r>
      <w:ins w:id="2097" w:author="周虹宇" w:date="2018-09-10T18:37:00Z">
        <w:r>
          <w:rPr>
            <w:rFonts w:hint="eastAsia"/>
          </w:rPr>
          <w:t>了</w:t>
        </w:r>
      </w:ins>
      <w:r>
        <w:rPr>
          <w:rFonts w:hint="eastAsia"/>
        </w:rPr>
        <w:t>17亿美元。同一时期，法国邻国意大利没有遭受恐怖袭击死亡，</w:t>
      </w:r>
      <w:del w:id="2098" w:author="周虹宇" w:date="2018-09-10T18:37:00Z">
        <w:r>
          <w:rPr>
            <w:rFonts w:hint="eastAsia"/>
          </w:rPr>
          <w:delText>因此</w:delText>
        </w:r>
      </w:del>
      <w:r>
        <w:rPr>
          <w:rFonts w:hint="eastAsia"/>
        </w:rPr>
        <w:t>其旅游业对</w:t>
      </w:r>
      <w:r>
        <w:t>GDP</w:t>
      </w:r>
      <w:r>
        <w:rPr>
          <w:rFonts w:hint="eastAsia"/>
        </w:rPr>
        <w:t>的贡献增加</w:t>
      </w:r>
      <w:ins w:id="2099" w:author="周虹宇" w:date="2018-09-10T18:37:00Z">
        <w:r>
          <w:rPr>
            <w:rFonts w:hint="eastAsia"/>
          </w:rPr>
          <w:t>了</w:t>
        </w:r>
      </w:ins>
      <w:r>
        <w:rPr>
          <w:rFonts w:hint="eastAsia"/>
        </w:rPr>
        <w:t>49亿美元。</w:t>
      </w:r>
    </w:p>
    <w:p>
      <w:r>
        <w:rPr>
          <w:rFonts w:hint="eastAsia"/>
        </w:rPr>
        <w:t xml:space="preserve">  </w:t>
      </w:r>
    </w:p>
    <w:p/>
    <w:p>
      <w:ins w:id="2100" w:author="于 子沁" w:date="2018-09-12T15:12:00Z">
        <w:r>
          <w:rPr/>
          <w:drawing>
            <wp:inline distT="0" distB="0" distL="0" distR="0">
              <wp:extent cx="4465320" cy="56857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84" cstate="print">
                        <a:grayscl/>
                        <a:extLst>
                          <a:ext uri="{28A0092B-C50C-407E-A947-70E740481C1C}">
                            <a14:useLocalDpi xmlns:a14="http://schemas.microsoft.com/office/drawing/2010/main" val="0"/>
                          </a:ext>
                        </a:extLst>
                      </a:blip>
                      <a:srcRect/>
                      <a:stretch>
                        <a:fillRect/>
                      </a:stretch>
                    </pic:blipFill>
                    <pic:spPr>
                      <a:xfrm>
                        <a:off x="0" y="0"/>
                        <a:ext cx="4468122" cy="5689006"/>
                      </a:xfrm>
                      <a:prstGeom prst="rect">
                        <a:avLst/>
                      </a:prstGeom>
                      <a:noFill/>
                    </pic:spPr>
                  </pic:pic>
                </a:graphicData>
              </a:graphic>
            </wp:inline>
          </w:drawing>
        </w:r>
      </w:ins>
      <w:del w:id="2102" w:author="于 子沁" w:date="2018-09-12T15:12:00Z">
        <w:r>
          <w:rPr/>
          <w:drawing>
            <wp:inline distT="0" distB="0" distL="0" distR="0">
              <wp:extent cx="5274310" cy="67583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5">
                        <a:grayscl/>
                        <a:extLst>
                          <a:ext uri="{28A0092B-C50C-407E-A947-70E740481C1C}">
                            <a14:useLocalDpi xmlns:a14="http://schemas.microsoft.com/office/drawing/2010/main" val="0"/>
                          </a:ext>
                        </a:extLst>
                      </a:blip>
                      <a:stretch>
                        <a:fillRect/>
                      </a:stretch>
                    </pic:blipFill>
                    <pic:spPr>
                      <a:xfrm>
                        <a:off x="0" y="0"/>
                        <a:ext cx="5274310" cy="6758305"/>
                      </a:xfrm>
                      <a:prstGeom prst="rect">
                        <a:avLst/>
                      </a:prstGeom>
                    </pic:spPr>
                  </pic:pic>
                </a:graphicData>
              </a:graphic>
            </wp:inline>
          </w:drawing>
        </w:r>
      </w:del>
    </w:p>
    <w:p>
      <w:r>
        <w:rPr>
          <w:rFonts w:hint="eastAsia"/>
        </w:rPr>
        <w:t xml:space="preserve">    旅游业及其相关行业，如航空、运输，是受恐怖袭击影响最大的经济产业。2015年，旅游业为全球</w:t>
      </w:r>
      <w:r>
        <w:t>GDP</w:t>
      </w:r>
      <w:r>
        <w:rPr>
          <w:rFonts w:hint="eastAsia"/>
        </w:rPr>
        <w:t>贡献</w:t>
      </w:r>
      <w:ins w:id="2104" w:author="周虹宇" w:date="2018-09-10T18:39:00Z">
        <w:r>
          <w:rPr>
            <w:rFonts w:hint="eastAsia"/>
          </w:rPr>
          <w:t>了</w:t>
        </w:r>
      </w:ins>
      <w:r>
        <w:rPr>
          <w:rFonts w:hint="eastAsia"/>
        </w:rPr>
        <w:t>72亿美元，占总量的9.8%。恐怖袭击对旅游业带来的严重经济影响在所有遭遇恐怖袭击的国家皆有所体现，不论这些恐怖袭击是否都是以游客作为袭击目标。</w:t>
      </w:r>
    </w:p>
    <w:p/>
    <w:p>
      <w:r>
        <w:rPr>
          <w:rFonts w:hint="eastAsia"/>
        </w:rPr>
        <w:t xml:space="preserve">    自2000年，也门、印度、阿尔及利亚、哥伦比亚、巴基斯坦所经历以游客为目标的恐怖袭击是全球最多的。以游客为目标的恐怖袭击发生</w:t>
      </w:r>
      <w:del w:id="2105" w:author="周虹宇" w:date="2018-09-10T18:41:00Z">
        <w:r>
          <w:rPr>
            <w:rFonts w:hint="eastAsia"/>
          </w:rPr>
          <w:delText>生</w:delText>
        </w:r>
      </w:del>
      <w:r>
        <w:rPr>
          <w:rFonts w:hint="eastAsia"/>
        </w:rPr>
        <w:t>在多个不同的国家，但主要集中于中东、北非、南美地区。有些恐怖袭击之所以针对游客，也许是因为游客是一群弱势群体，易于发现，也可能是因为袭击分子将游客看成了外来入侵者，又或许是因为这些恐怖袭击仅仅是为了扰乱经济。</w:t>
      </w:r>
    </w:p>
    <w:p/>
    <w:p>
      <w:r>
        <w:rPr>
          <w:rFonts w:hint="eastAsia"/>
        </w:rPr>
        <w:t xml:space="preserve">    恐怖袭击对旅游业的直接影响包括，减少游客数量、降低消费、降低</w:t>
      </w:r>
      <w:r>
        <w:t>GDP</w:t>
      </w:r>
      <w:r>
        <w:rPr>
          <w:rFonts w:hint="eastAsia"/>
        </w:rPr>
        <w:t>，非直接影响包括减少旅游业工作岗位、降低对于其他行业（如餐饮服务、清洁、维修企业）的</w:t>
      </w:r>
      <w:del w:id="2106" w:author="周虹宇" w:date="2018-09-10T18:43:00Z">
        <w:r>
          <w:rPr>
            <w:rFonts w:hint="eastAsia"/>
          </w:rPr>
          <w:delText>传感效应</w:delText>
        </w:r>
      </w:del>
      <w:ins w:id="2107" w:author="周虹宇" w:date="2018-09-10T18:43:00Z">
        <w:r>
          <w:rPr>
            <w:rFonts w:hint="eastAsia"/>
          </w:rPr>
          <w:t>流动效应</w:t>
        </w:r>
      </w:ins>
      <w:r>
        <w:rPr>
          <w:rFonts w:hint="eastAsia"/>
        </w:rPr>
        <w:t>。2008-2014年，在</w:t>
      </w:r>
      <w:del w:id="2108" w:author="周虹宇" w:date="2018-09-10T18:43:00Z">
        <w:r>
          <w:rPr>
            <w:rFonts w:hint="eastAsia"/>
          </w:rPr>
          <w:delText>没有</w:delText>
        </w:r>
      </w:del>
      <w:ins w:id="2109" w:author="周虹宇" w:date="2018-09-10T18:43:00Z">
        <w:r>
          <w:rPr>
            <w:rFonts w:hint="eastAsia"/>
          </w:rPr>
          <w:t>不</w:t>
        </w:r>
      </w:ins>
      <w:r>
        <w:rPr>
          <w:rFonts w:hint="eastAsia"/>
        </w:rPr>
        <w:t>以游客为目标</w:t>
      </w:r>
      <w:ins w:id="2110" w:author="周虹宇" w:date="2018-09-10T18:43:00Z">
        <w:r>
          <w:rPr>
            <w:rFonts w:hint="eastAsia"/>
          </w:rPr>
          <w:t>而进行</w:t>
        </w:r>
      </w:ins>
      <w:del w:id="2111" w:author="周虹宇" w:date="2018-09-10T18:43:00Z">
        <w:r>
          <w:rPr>
            <w:rFonts w:hint="eastAsia"/>
          </w:rPr>
          <w:delText>的</w:delText>
        </w:r>
      </w:del>
      <w:r>
        <w:rPr>
          <w:rFonts w:hint="eastAsia"/>
        </w:rPr>
        <w:t>恐怖袭击的国家，旅游业对</w:t>
      </w:r>
      <w:r>
        <w:t>GDP</w:t>
      </w:r>
      <w:r>
        <w:rPr>
          <w:rFonts w:hint="eastAsia"/>
        </w:rPr>
        <w:t>的贡献达总量的3.6%。在以游客为目标</w:t>
      </w:r>
      <w:del w:id="2112" w:author="周虹宇" w:date="2018-09-10T18:43:00Z">
        <w:r>
          <w:rPr>
            <w:rFonts w:hint="eastAsia"/>
          </w:rPr>
          <w:delText>的</w:delText>
        </w:r>
      </w:del>
      <w:ins w:id="2113" w:author="周虹宇" w:date="2018-09-10T18:43:00Z">
        <w:r>
          <w:rPr>
            <w:rFonts w:hint="eastAsia"/>
          </w:rPr>
          <w:t>而进行</w:t>
        </w:r>
      </w:ins>
      <w:r>
        <w:rPr>
          <w:rFonts w:hint="eastAsia"/>
        </w:rPr>
        <w:t>恐怖袭击的国家，旅游业对</w:t>
      </w:r>
      <w:r>
        <w:t>GDP</w:t>
      </w:r>
      <w:r>
        <w:rPr>
          <w:rFonts w:hint="eastAsia"/>
        </w:rPr>
        <w:t>的贡献</w:t>
      </w:r>
      <w:del w:id="2114" w:author="周虹宇" w:date="2018-09-10T18:43:00Z">
        <w:r>
          <w:rPr>
            <w:rFonts w:hint="eastAsia"/>
          </w:rPr>
          <w:delText>达</w:delText>
        </w:r>
      </w:del>
      <w:ins w:id="2115" w:author="周虹宇" w:date="2018-09-10T18:43:00Z">
        <w:r>
          <w:rPr>
            <w:rFonts w:hint="eastAsia"/>
          </w:rPr>
          <w:t>为</w:t>
        </w:r>
      </w:ins>
      <w:r>
        <w:rPr>
          <w:rFonts w:hint="eastAsia"/>
        </w:rPr>
        <w:t>总量的1.9%。</w:t>
      </w:r>
    </w:p>
    <w:p/>
    <w:p>
      <w:r>
        <w:rPr>
          <w:rFonts w:hint="eastAsia"/>
        </w:rPr>
        <w:t xml:space="preserve">    </w:t>
      </w:r>
      <w:ins w:id="2116" w:author="周虹宇" w:date="2018-09-10T18:45:00Z">
        <w:r>
          <w:rPr>
            <w:rFonts w:hint="eastAsia"/>
          </w:rPr>
          <w:t>图4.5显示了2014年到2015年发达国家和发展中国家旅游业产生的GDP变化。法国和意大利是经历过恐怖主义的发达国家与没有经历过恐怖主义的发达国家旅游业变化的一个例子。突尼斯和摩洛哥为发展中国家提供了类似的例子。2015年，法国发生多起重大恐怖袭击事件，从2014年到2015年，旅游业对其GDP的贡献下降了17亿美元。在同一时期，没有</w:t>
        </w:r>
      </w:ins>
      <w:ins w:id="2117" w:author="周虹宇" w:date="2018-09-10T18:46:00Z">
        <w:r>
          <w:rPr>
            <w:rFonts w:hint="eastAsia"/>
          </w:rPr>
          <w:t>人员在</w:t>
        </w:r>
      </w:ins>
      <w:ins w:id="2118" w:author="周虹宇" w:date="2018-09-10T18:45:00Z">
        <w:r>
          <w:rPr>
            <w:rFonts w:hint="eastAsia"/>
          </w:rPr>
          <w:t>恐怖主义</w:t>
        </w:r>
      </w:ins>
      <w:ins w:id="2119" w:author="周虹宇" w:date="2018-09-10T18:46:00Z">
        <w:r>
          <w:rPr>
            <w:rFonts w:hint="eastAsia"/>
          </w:rPr>
          <w:t>活动中死亡</w:t>
        </w:r>
      </w:ins>
      <w:ins w:id="2120" w:author="周虹宇" w:date="2018-09-10T18:45:00Z">
        <w:r>
          <w:rPr>
            <w:rFonts w:hint="eastAsia"/>
          </w:rPr>
          <w:t>的意大利旅游业增长了49亿美元</w:t>
        </w:r>
      </w:ins>
      <w:r>
        <w:rPr>
          <w:rFonts w:hint="eastAsia"/>
        </w:rPr>
        <w:t>。</w:t>
      </w:r>
    </w:p>
    <w:p/>
    <w:p>
      <w:r>
        <w:rPr>
          <w:rFonts w:hint="eastAsia"/>
        </w:rPr>
        <w:t xml:space="preserve">    相似地，2015年，突尼斯苏塞沙滩历经了一次严重的恐怖袭击，</w:t>
      </w:r>
      <w:del w:id="2121" w:author="周虹宇" w:date="2018-09-10T18:46:00Z">
        <w:r>
          <w:rPr>
            <w:rFonts w:hint="eastAsia"/>
          </w:rPr>
          <w:delText>因此</w:delText>
        </w:r>
      </w:del>
      <w:r>
        <w:rPr>
          <w:rFonts w:hint="eastAsia"/>
        </w:rPr>
        <w:t>突尼斯旅游收入损失12亿美元。2015年，来突尼斯旅游人数减少一百万人。同一时期，摩洛哥没有</w:t>
      </w:r>
      <w:ins w:id="2122" w:author="周虹宇" w:date="2018-09-10T18:47:00Z">
        <w:r>
          <w:rPr>
            <w:rFonts w:hint="eastAsia"/>
          </w:rPr>
          <w:t>人因</w:t>
        </w:r>
      </w:ins>
      <w:del w:id="2123" w:author="周虹宇" w:date="2018-09-10T18:47:00Z">
        <w:r>
          <w:rPr>
            <w:rFonts w:hint="eastAsia"/>
          </w:rPr>
          <w:delText>经受</w:delText>
        </w:r>
      </w:del>
      <w:r>
        <w:rPr>
          <w:rFonts w:hint="eastAsia"/>
        </w:rPr>
        <w:t>恐怖袭击</w:t>
      </w:r>
      <w:ins w:id="2124" w:author="周虹宇" w:date="2018-09-10T18:47:00Z">
        <w:r>
          <w:rPr>
            <w:rFonts w:hint="eastAsia"/>
          </w:rPr>
          <w:t>而死亡</w:t>
        </w:r>
      </w:ins>
      <w:r>
        <w:rPr>
          <w:rFonts w:hint="eastAsia"/>
        </w:rPr>
        <w:t>，摩洛哥2015年旅游收入增加</w:t>
      </w:r>
      <w:ins w:id="2125" w:author="周虹宇" w:date="2018-09-10T18:47:00Z">
        <w:r>
          <w:rPr>
            <w:rFonts w:hint="eastAsia"/>
          </w:rPr>
          <w:t>了</w:t>
        </w:r>
      </w:ins>
      <w:r>
        <w:rPr>
          <w:rFonts w:hint="eastAsia"/>
        </w:rPr>
        <w:t>4亿美元。</w:t>
      </w:r>
    </w:p>
    <w:p>
      <w:r>
        <w:rPr>
          <w:rFonts w:hint="eastAsia"/>
        </w:rPr>
        <w:t xml:space="preserve">    </w:t>
      </w:r>
    </w:p>
    <w:p/>
    <w:p/>
    <w:p/>
    <w:p/>
    <w:p/>
    <w:p/>
    <w:p/>
    <w:p/>
    <w:p/>
    <w:p/>
    <w:p/>
    <w:p/>
    <w:p/>
    <w:p/>
    <w:p/>
    <w:p/>
    <w:p/>
    <w:p/>
    <w:p/>
    <w:p/>
    <w:p/>
    <w:p/>
    <w:p/>
    <w:p/>
    <w:p/>
    <w:p>
      <w:pPr>
        <w:rPr>
          <w:rFonts w:ascii="黑体" w:hAnsi="黑体" w:eastAsia="黑体"/>
          <w:b/>
          <w:sz w:val="24"/>
        </w:rPr>
      </w:pPr>
      <w:r>
        <w:rPr>
          <w:rFonts w:hint="eastAsia" w:ascii="黑体" w:hAnsi="黑体" w:eastAsia="黑体"/>
          <w:b/>
          <w:sz w:val="24"/>
        </w:rPr>
        <w:t>反恐机构及抵抗伊斯兰国活动支出</w:t>
      </w:r>
    </w:p>
    <w:p>
      <w:r>
        <w:rPr>
          <w:rFonts w:hint="eastAsia"/>
        </w:rPr>
        <w:t xml:space="preserve">    </w:t>
      </w:r>
      <w:ins w:id="2126" w:author="周虹宇" w:date="2018-09-10T18:49:00Z">
        <w:r>
          <w:rPr>
            <w:rFonts w:hint="eastAsia"/>
          </w:rPr>
          <w:t>受恐怖主义影响的政府经常增加反恐活动的开支，作为对最初政策的回应。这包括增加负责遏制恐怖主义的安全机构的预算，还包括军事开支。</w:t>
        </w:r>
      </w:ins>
      <w:del w:id="2127" w:author="周虹宇" w:date="2018-09-10T18:50:00Z">
        <w:r>
          <w:rPr>
            <w:rFonts w:hint="eastAsia"/>
          </w:rPr>
          <w:delText>类似的反恐活动还包括加拿大对控制恐怖主义的安全机构的资金支持、提高军用开支。</w:delText>
        </w:r>
      </w:del>
    </w:p>
    <w:p/>
    <w:p>
      <w:r>
        <w:rPr>
          <w:rFonts w:hint="eastAsia"/>
        </w:rPr>
        <w:t xml:space="preserve">    归根结底，反恐支出同样也是恐怖袭击造成的经济损失的一部分。然而，反恐活动带来的经济损失在本报告中并没有得以体现。</w:t>
      </w:r>
    </w:p>
    <w:p/>
    <w:p>
      <w:r>
        <w:rPr>
          <w:rFonts w:hint="eastAsia"/>
        </w:rPr>
        <w:t xml:space="preserve">    </w:t>
      </w:r>
      <w:ins w:id="2128" w:author="周虹宇" w:date="2018-09-10T18:52:00Z">
        <w:r>
          <w:rPr>
            <w:rFonts w:hint="eastAsia"/>
          </w:rPr>
          <w:t>据估计，2014年，G20国家在国家安全和情报机构方面的支出至少达到了1170亿美元。在过去十年中，仅美国就在情报方面花费了超过6500亿美元。</w:t>
        </w:r>
      </w:ins>
      <w:r>
        <w:rPr>
          <w:rFonts w:hint="eastAsia"/>
        </w:rPr>
        <w:t>这也仅仅只能反映出国家在反恐方面的经济投资，毕竟国家情报包括但不限于反恐情报。除此之外，许多国家尚未披露其反恐支出。</w:t>
      </w:r>
      <w:del w:id="2129" w:author="周虹宇" w:date="2018-09-10T18:53:00Z">
        <w:r>
          <w:rPr>
            <w:rFonts w:hint="eastAsia"/>
          </w:rPr>
          <w:delText>由欧洲统计而得的反恐支出要更加全面准确</w:delText>
        </w:r>
      </w:del>
      <w:ins w:id="2130" w:author="周虹宇" w:date="2018-09-10T18:53:00Z">
        <w:r>
          <w:rPr>
            <w:rFonts w:hint="eastAsia"/>
          </w:rPr>
          <w:t>在欧洲，对于反恐</w:t>
        </w:r>
      </w:ins>
      <w:ins w:id="2131" w:author="周虹宇" w:date="2018-09-10T18:54:00Z">
        <w:r>
          <w:rPr>
            <w:rFonts w:hint="eastAsia"/>
          </w:rPr>
          <w:t>指出的衡量更为精确</w:t>
        </w:r>
      </w:ins>
      <w:r>
        <w:rPr>
          <w:rFonts w:hint="eastAsia"/>
        </w:rPr>
        <w:t>。</w:t>
      </w:r>
      <w:del w:id="2132" w:author="周虹宇" w:date="2018-09-10T18:54:00Z">
        <w:r>
          <w:rPr>
            <w:rFonts w:hint="eastAsia"/>
          </w:rPr>
          <w:delText>据</w:delText>
        </w:r>
      </w:del>
      <w:r>
        <w:rPr>
          <w:rFonts w:hint="eastAsia"/>
        </w:rPr>
        <w:t>欧盟的一项研究报告</w:t>
      </w:r>
      <w:ins w:id="2133" w:author="周虹宇" w:date="2018-09-10T18:54:00Z">
        <w:r>
          <w:rPr>
            <w:rFonts w:hint="eastAsia"/>
          </w:rPr>
          <w:t>显示</w:t>
        </w:r>
      </w:ins>
      <w:r>
        <w:rPr>
          <w:rFonts w:hint="eastAsia"/>
        </w:rPr>
        <w:t>，反恐支出已显著</w:t>
      </w:r>
      <w:ins w:id="2134" w:author="周虹宇" w:date="2018-09-10T18:54:00Z">
        <w:r>
          <w:rPr>
            <w:rFonts w:hint="eastAsia"/>
          </w:rPr>
          <w:t>的从</w:t>
        </w:r>
      </w:ins>
      <w:del w:id="2135" w:author="周虹宇" w:date="2018-09-10T18:54:00Z">
        <w:r>
          <w:rPr>
            <w:rFonts w:hint="eastAsia"/>
          </w:rPr>
          <w:delText>提升，2</w:delText>
        </w:r>
      </w:del>
      <w:ins w:id="2136" w:author="周虹宇" w:date="2018-09-10T18:54:00Z">
        <w:r>
          <w:rPr>
            <w:rFonts w:hint="eastAsia"/>
          </w:rPr>
          <w:t>2</w:t>
        </w:r>
      </w:ins>
      <w:r>
        <w:rPr>
          <w:rFonts w:hint="eastAsia"/>
        </w:rPr>
        <w:t>002年</w:t>
      </w:r>
      <w:ins w:id="2137" w:author="周虹宇" w:date="2018-09-10T18:54:00Z">
        <w:r>
          <w:rPr>
            <w:rFonts w:hint="eastAsia"/>
          </w:rPr>
          <w:t>的</w:t>
        </w:r>
      </w:ins>
      <w:del w:id="2138" w:author="周虹宇" w:date="2018-09-10T18:54:00Z">
        <w:r>
          <w:rPr>
            <w:rFonts w:hint="eastAsia"/>
          </w:rPr>
          <w:delText>反恐支出</w:delText>
        </w:r>
      </w:del>
      <w:r>
        <w:rPr>
          <w:rFonts w:hint="eastAsia"/>
        </w:rPr>
        <w:t>57亿欧元</w:t>
      </w:r>
      <w:ins w:id="2139" w:author="周虹宇" w:date="2018-09-10T18:55:00Z">
        <w:r>
          <w:rPr>
            <w:rFonts w:hint="eastAsia"/>
          </w:rPr>
          <w:t>增长到了</w:t>
        </w:r>
      </w:ins>
      <w:del w:id="2140" w:author="周虹宇" w:date="2018-09-10T18:55:00Z">
        <w:r>
          <w:rPr>
            <w:rFonts w:hint="eastAsia"/>
          </w:rPr>
          <w:delText>，到了</w:delText>
        </w:r>
      </w:del>
      <w:r>
        <w:rPr>
          <w:rFonts w:hint="eastAsia"/>
        </w:rPr>
        <w:t>2009年</w:t>
      </w:r>
      <w:ins w:id="2141" w:author="周虹宇" w:date="2018-09-10T18:55:00Z">
        <w:r>
          <w:rPr>
            <w:rFonts w:hint="eastAsia"/>
          </w:rPr>
          <w:t>的</w:t>
        </w:r>
      </w:ins>
      <w:del w:id="2142" w:author="周虹宇" w:date="2018-09-10T18:55:00Z">
        <w:r>
          <w:rPr>
            <w:rFonts w:hint="eastAsia"/>
          </w:rPr>
          <w:delText>翻了15翻，支出达</w:delText>
        </w:r>
      </w:del>
      <w:r>
        <w:rPr>
          <w:rFonts w:hint="eastAsia"/>
        </w:rPr>
        <w:t>936亿欧元</w:t>
      </w:r>
      <w:ins w:id="2143" w:author="周虹宇" w:date="2018-09-10T18:55:00Z">
        <w:r>
          <w:rPr>
            <w:rFonts w:hint="eastAsia"/>
          </w:rPr>
          <w:t>，</w:t>
        </w:r>
      </w:ins>
      <w:ins w:id="2144" w:author="周虹宇" w:date="2018-09-10T18:56:00Z">
        <w:r>
          <w:rPr>
            <w:rFonts w:hint="eastAsia"/>
          </w:rPr>
          <w:t>增加了16倍</w:t>
        </w:r>
      </w:ins>
      <w:r>
        <w:rPr>
          <w:rFonts w:hint="eastAsia"/>
        </w:rPr>
        <w:t>。</w:t>
      </w:r>
    </w:p>
    <w:p/>
    <w:p>
      <w:pPr>
        <w:ind w:firstLine="420"/>
      </w:pPr>
      <w:del w:id="2145" w:author="周虹宇" w:date="2018-09-10T18:58:00Z">
        <w:r>
          <w:rPr>
            <w:rFonts w:hint="eastAsia"/>
          </w:rPr>
          <w:delText>据</w:delText>
        </w:r>
      </w:del>
      <w:r>
        <w:rPr>
          <w:rFonts w:hint="eastAsia"/>
        </w:rPr>
        <w:t>美国国防部</w:t>
      </w:r>
      <w:ins w:id="2146" w:author="周虹宇" w:date="2018-09-10T18:58:00Z">
        <w:r>
          <w:rPr>
            <w:rFonts w:hint="eastAsia"/>
          </w:rPr>
          <w:t>的</w:t>
        </w:r>
      </w:ins>
      <w:r>
        <w:rPr>
          <w:rFonts w:hint="eastAsia"/>
        </w:rPr>
        <w:t>数据显示，抗击“伊斯兰国”的空袭总共花销为87亿美元。随着军队加大了空袭力度，空中行动的平均支出也由每日</w:t>
      </w:r>
      <w:ins w:id="2147" w:author="周虹宇" w:date="2018-09-10T18:58:00Z">
        <w:r>
          <w:rPr>
            <w:rFonts w:hint="eastAsia"/>
          </w:rPr>
          <w:t>的</w:t>
        </w:r>
      </w:ins>
      <w:r>
        <w:rPr>
          <w:rFonts w:hint="eastAsia"/>
        </w:rPr>
        <w:t>900万美元增长至每日</w:t>
      </w:r>
      <w:ins w:id="2148" w:author="周虹宇" w:date="2018-09-10T18:58:00Z">
        <w:r>
          <w:rPr>
            <w:rFonts w:hint="eastAsia"/>
          </w:rPr>
          <w:t>的</w:t>
        </w:r>
      </w:ins>
      <w:r>
        <w:rPr>
          <w:rFonts w:hint="eastAsia"/>
        </w:rPr>
        <w:t>1200万美元。图4.6</w:t>
      </w:r>
      <w:del w:id="2149" w:author="周虹宇" w:date="2018-09-10T18:59:00Z">
        <w:r>
          <w:rPr>
            <w:rFonts w:hint="eastAsia"/>
          </w:rPr>
          <w:delText>表明</w:delText>
        </w:r>
      </w:del>
      <w:ins w:id="2150" w:author="周虹宇" w:date="2018-09-10T18:59:00Z">
        <w:r>
          <w:rPr>
            <w:rFonts w:hint="eastAsia"/>
          </w:rPr>
          <w:t>展示</w:t>
        </w:r>
      </w:ins>
      <w:r>
        <w:rPr>
          <w:rFonts w:hint="eastAsia"/>
        </w:rPr>
        <w:t>了美国在伊拉克、叙利亚对抗伊斯兰国</w:t>
      </w:r>
      <w:ins w:id="2151" w:author="周虹宇" w:date="2018-09-10T18:59:00Z">
        <w:r>
          <w:rPr>
            <w:rFonts w:hint="eastAsia"/>
          </w:rPr>
          <w:t>空袭时的</w:t>
        </w:r>
      </w:ins>
      <w:del w:id="2152" w:author="周虹宇" w:date="2018-09-10T18:59:00Z">
        <w:r>
          <w:rPr>
            <w:rFonts w:hint="eastAsia"/>
          </w:rPr>
          <w:delText>的空袭</w:delText>
        </w:r>
      </w:del>
      <w:r>
        <w:rPr>
          <w:rFonts w:hint="eastAsia"/>
        </w:rPr>
        <w:t>每日支出。</w:t>
      </w:r>
    </w:p>
    <w:p/>
    <w:p>
      <w:r>
        <w:rPr>
          <w:rFonts w:hint="eastAsia"/>
        </w:rPr>
        <w:t xml:space="preserve">    美国</w:t>
      </w:r>
      <w:del w:id="2153" w:author="周虹宇" w:date="2018-09-10T20:43:00Z">
        <w:r>
          <w:rPr>
            <w:rFonts w:hint="eastAsia"/>
          </w:rPr>
          <w:delText>支出的</w:delText>
        </w:r>
      </w:del>
      <w:ins w:id="2154" w:author="周虹宇" w:date="2018-09-10T20:43:00Z">
        <w:r>
          <w:rPr>
            <w:rFonts w:hint="eastAsia"/>
          </w:rPr>
          <w:t>所花费的</w:t>
        </w:r>
      </w:ins>
      <w:r>
        <w:rPr>
          <w:rFonts w:hint="eastAsia"/>
        </w:rPr>
        <w:t>87亿美元</w:t>
      </w:r>
      <w:ins w:id="2155" w:author="周虹宇" w:date="2018-09-10T20:43:00Z">
        <w:r>
          <w:rPr>
            <w:rFonts w:hint="eastAsia"/>
          </w:rPr>
          <w:t>中，不包括</w:t>
        </w:r>
      </w:ins>
      <w:ins w:id="2156" w:author="周虹宇" w:date="2018-09-10T20:44:00Z">
        <w:r>
          <w:rPr>
            <w:rFonts w:hint="eastAsia"/>
          </w:rPr>
          <w:t>军事援助行为的花费和在阿富汗及利比亚等其他地方打击恐怖主义的努力的花费。</w:t>
        </w:r>
      </w:ins>
      <w:del w:id="2157" w:author="周虹宇" w:date="2018-09-10T20:44:00Z">
        <w:r>
          <w:rPr>
            <w:rFonts w:hint="eastAsia"/>
          </w:rPr>
          <w:delText>除空袭外不包括军事援助及其他在阿富汗及利比亚等国的反恐行动。</w:delText>
        </w:r>
      </w:del>
      <w:r>
        <w:rPr>
          <w:rFonts w:hint="eastAsia"/>
        </w:rPr>
        <w:t>如果</w:t>
      </w:r>
      <w:ins w:id="2158" w:author="周虹宇" w:date="2018-09-10T20:44:00Z">
        <w:r>
          <w:rPr>
            <w:rFonts w:hint="eastAsia"/>
          </w:rPr>
          <w:t>将</w:t>
        </w:r>
      </w:ins>
      <w:ins w:id="2159" w:author="周虹宇" w:date="2018-09-10T20:46:00Z">
        <w:r>
          <w:rPr>
            <w:rFonts w:hint="eastAsia"/>
          </w:rPr>
          <w:t>联盟</w:t>
        </w:r>
      </w:ins>
      <w:ins w:id="2160" w:author="周虹宇" w:date="2018-09-10T20:45:00Z">
        <w:r>
          <w:rPr>
            <w:rFonts w:hint="eastAsia"/>
          </w:rPr>
          <w:t>中其他26</w:t>
        </w:r>
      </w:ins>
      <w:ins w:id="2161" w:author="周虹宇" w:date="2018-09-10T20:46:00Z">
        <w:r>
          <w:rPr>
            <w:rFonts w:hint="eastAsia"/>
          </w:rPr>
          <w:t>个成员国</w:t>
        </w:r>
      </w:ins>
      <w:r>
        <w:rPr>
          <w:rFonts w:hint="eastAsia"/>
        </w:rPr>
        <w:t>抗击“伊斯兰国”的支出</w:t>
      </w:r>
      <w:ins w:id="2162" w:author="周虹宇" w:date="2018-09-10T20:46:00Z">
        <w:r>
          <w:rPr>
            <w:rFonts w:hint="eastAsia"/>
          </w:rPr>
          <w:t>也算在内的话</w:t>
        </w:r>
      </w:ins>
      <w:del w:id="2163" w:author="周虹宇" w:date="2018-09-10T20:47:00Z">
        <w:r>
          <w:rPr>
            <w:rFonts w:hint="eastAsia"/>
          </w:rPr>
          <w:delText>把其他26项也加在一起</w:delText>
        </w:r>
      </w:del>
      <w:r>
        <w:rPr>
          <w:rFonts w:hint="eastAsia"/>
        </w:rPr>
        <w:t>，那么实际支出就高得多了。</w:t>
      </w:r>
    </w:p>
    <w:p/>
    <w:p/>
    <w:p/>
    <w:p/>
    <w:p/>
    <w:p/>
    <w:p/>
    <w:p/>
    <w:p/>
    <w:p/>
    <w:p/>
    <w:p/>
    <w:p/>
    <w:p/>
    <w:p/>
    <w:p/>
    <w:p/>
    <w:p/>
    <w:p/>
    <w:p/>
    <w:p/>
    <w:p/>
    <w:p/>
    <w:p>
      <w:ins w:id="2164" w:author="于 子沁" w:date="2018-09-12T20:07:00Z">
        <w:r>
          <w:rPr/>
          <w:drawing>
            <wp:inline distT="0" distB="0" distL="0" distR="0">
              <wp:extent cx="5019675" cy="37103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86" cstate="print">
                        <a:grayscl/>
                        <a:extLst>
                          <a:ext uri="{28A0092B-C50C-407E-A947-70E740481C1C}">
                            <a14:useLocalDpi xmlns:a14="http://schemas.microsoft.com/office/drawing/2010/main" val="0"/>
                          </a:ext>
                        </a:extLst>
                      </a:blip>
                      <a:srcRect/>
                      <a:stretch>
                        <a:fillRect/>
                      </a:stretch>
                    </pic:blipFill>
                    <pic:spPr>
                      <a:xfrm>
                        <a:off x="0" y="0"/>
                        <a:ext cx="5033257" cy="3720617"/>
                      </a:xfrm>
                      <a:prstGeom prst="rect">
                        <a:avLst/>
                      </a:prstGeom>
                      <a:noFill/>
                    </pic:spPr>
                  </pic:pic>
                </a:graphicData>
              </a:graphic>
            </wp:inline>
          </w:drawing>
        </w:r>
      </w:ins>
      <w:del w:id="2166" w:author="于 子沁" w:date="2018-09-12T20:08:00Z">
        <w:r>
          <w:rPr/>
          <w:drawing>
            <wp:inline distT="0" distB="0" distL="0" distR="0">
              <wp:extent cx="5274310" cy="39617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cstate="print">
                        <a:grayscl/>
                        <a:extLst>
                          <a:ext uri="{28A0092B-C50C-407E-A947-70E740481C1C}">
                            <a14:useLocalDpi xmlns:a14="http://schemas.microsoft.com/office/drawing/2010/main" val="0"/>
                          </a:ext>
                        </a:extLst>
                      </a:blip>
                      <a:stretch>
                        <a:fillRect/>
                      </a:stretch>
                    </pic:blipFill>
                    <pic:spPr>
                      <a:xfrm>
                        <a:off x="0" y="0"/>
                        <a:ext cx="5274310" cy="3961765"/>
                      </a:xfrm>
                      <a:prstGeom prst="rect">
                        <a:avLst/>
                      </a:prstGeom>
                    </pic:spPr>
                  </pic:pic>
                </a:graphicData>
              </a:graphic>
            </wp:inline>
          </w:drawing>
        </w:r>
      </w:del>
    </w:p>
    <w:p/>
    <w:p/>
    <w:p/>
    <w:p/>
    <w:p/>
    <w:p/>
    <w:p/>
    <w:p/>
    <w:p/>
    <w:p/>
    <w:p/>
    <w:p/>
    <w:p/>
    <w:p/>
    <w:p/>
    <w:p/>
    <w:p/>
    <w:p/>
    <w:p/>
    <w:p/>
    <w:p/>
    <w:p>
      <w:pPr>
        <w:pStyle w:val="2"/>
      </w:pPr>
      <w:r>
        <w:rPr>
          <w:rFonts w:hint="eastAsia"/>
        </w:rPr>
        <w:t>第五章 恐怖袭击关联物及其动机</w:t>
      </w:r>
    </w:p>
    <w:p>
      <w:pPr>
        <w:rPr>
          <w:rFonts w:ascii="黑体" w:hAnsi="黑体" w:eastAsia="黑体"/>
          <w:b/>
          <w:sz w:val="28"/>
          <w:szCs w:val="28"/>
        </w:rPr>
      </w:pPr>
      <w:r>
        <w:rPr>
          <w:rFonts w:hint="eastAsia" w:ascii="黑体" w:hAnsi="黑体" w:eastAsia="黑体"/>
          <w:b/>
          <w:sz w:val="28"/>
          <w:szCs w:val="28"/>
        </w:rPr>
        <w:t>主要发现：</w:t>
      </w:r>
    </w:p>
    <w:p>
      <w:r>
        <w:rPr>
          <w:rFonts w:hint="eastAsia"/>
        </w:rPr>
        <w:t>（一）1989-2014年间，</w:t>
      </w:r>
      <w:ins w:id="2168" w:author="周虹宇" w:date="2018-09-10T20:52:00Z">
        <w:r>
          <w:rPr>
            <w:rFonts w:hint="eastAsia"/>
          </w:rPr>
          <w:t>在</w:t>
        </w:r>
      </w:ins>
      <w:ins w:id="2169" w:author="周虹宇" w:date="2018-09-10T20:50:00Z">
        <w:r>
          <w:rPr>
            <w:rFonts w:hint="eastAsia"/>
          </w:rPr>
          <w:t>遭受到恐怖袭击的国家中，有93%都</w:t>
        </w:r>
      </w:ins>
      <w:ins w:id="2170" w:author="周虹宇" w:date="2018-09-10T20:51:00Z">
        <w:r>
          <w:rPr>
            <w:rFonts w:hint="eastAsia"/>
          </w:rPr>
          <w:t>有着</w:t>
        </w:r>
      </w:ins>
      <w:ins w:id="2171" w:author="周虹宇" w:date="2018-09-10T20:52:00Z">
        <w:r>
          <w:rPr>
            <w:rFonts w:hint="eastAsia"/>
          </w:rPr>
          <w:t>高程度的</w:t>
        </w:r>
      </w:ins>
      <w:ins w:id="2172" w:author="周虹宇" w:date="2018-09-10T20:51:00Z">
        <w:r>
          <w:rPr>
            <w:rFonts w:hint="eastAsia"/>
          </w:rPr>
          <w:t>国家所支持的恐怖行为</w:t>
        </w:r>
      </w:ins>
      <w:ins w:id="2173" w:author="周虹宇" w:date="2018-09-10T20:52:00Z">
        <w:r>
          <w:rPr>
            <w:rFonts w:hint="eastAsia"/>
          </w:rPr>
          <w:t>——未经审判的法外死亡、酷刑和监禁。</w:t>
        </w:r>
      </w:ins>
      <w:r>
        <w:rPr>
          <w:rFonts w:hint="eastAsia"/>
        </w:rPr>
        <w:t>；</w:t>
      </w:r>
    </w:p>
    <w:p>
      <w:r>
        <w:rPr>
          <w:rFonts w:hint="eastAsia"/>
        </w:rPr>
        <w:t>（二）超过90%的恐怖袭击</w:t>
      </w:r>
      <w:del w:id="2174" w:author="周虹宇" w:date="2018-09-10T20:57:00Z">
        <w:r>
          <w:rPr>
            <w:rFonts w:hint="eastAsia"/>
          </w:rPr>
          <w:delText>死亡</w:delText>
        </w:r>
      </w:del>
      <w:ins w:id="2175" w:author="周虹宇" w:date="2018-09-10T20:57:00Z">
        <w:r>
          <w:rPr>
            <w:rFonts w:hint="eastAsia"/>
          </w:rPr>
          <w:t>致死人数</w:t>
        </w:r>
      </w:ins>
      <w:r>
        <w:rPr>
          <w:rFonts w:hint="eastAsia"/>
        </w:rPr>
        <w:t>发生在充满暴力冲突的国家；</w:t>
      </w:r>
    </w:p>
    <w:p>
      <w:r>
        <w:rPr>
          <w:rFonts w:hint="eastAsia"/>
        </w:rPr>
        <w:t>（三）</w:t>
      </w:r>
      <w:del w:id="2176" w:author="周虹宇" w:date="2018-09-10T20:57:00Z">
        <w:r>
          <w:rPr>
            <w:rFonts w:hint="eastAsia"/>
          </w:rPr>
          <w:delText>超过</w:delText>
        </w:r>
      </w:del>
      <w:ins w:id="2177" w:author="周虹宇" w:date="2018-09-10T20:57:00Z">
        <w:r>
          <w:rPr>
            <w:rFonts w:hint="eastAsia"/>
          </w:rPr>
          <w:t>只有</w:t>
        </w:r>
      </w:ins>
      <w:r>
        <w:rPr>
          <w:rFonts w:hint="eastAsia"/>
        </w:rPr>
        <w:t>0.5%的恐怖袭击发生在从未遭受过暴力冲突或</w:t>
      </w:r>
      <w:del w:id="2178" w:author="周虹宇" w:date="2018-09-11T07:59:00Z">
        <w:r>
          <w:rPr>
            <w:rFonts w:hint="eastAsia"/>
          </w:rPr>
          <w:delText>政治恐怖活动</w:delText>
        </w:r>
      </w:del>
      <w:ins w:id="2179" w:author="周虹宇" w:date="2018-09-11T07:59:00Z">
        <w:r>
          <w:rPr>
            <w:rFonts w:hint="eastAsia"/>
          </w:rPr>
          <w:t>政治恐怖</w:t>
        </w:r>
      </w:ins>
      <w:r>
        <w:rPr>
          <w:rFonts w:hint="eastAsia"/>
        </w:rPr>
        <w:t>的国家；</w:t>
      </w:r>
    </w:p>
    <w:p>
      <w:r>
        <w:rPr>
          <w:rFonts w:hint="eastAsia"/>
        </w:rPr>
        <w:t>（四）</w:t>
      </w:r>
      <w:ins w:id="2180" w:author="周虹宇" w:date="2018-09-10T20:58:00Z">
        <w:r>
          <w:rPr>
            <w:rFonts w:hint="eastAsia"/>
          </w:rPr>
          <w:t>在OCED成员国中，恐怖主义</w:t>
        </w:r>
      </w:ins>
      <w:ins w:id="2181" w:author="周虹宇" w:date="2018-09-10T20:59:00Z">
        <w:r>
          <w:rPr>
            <w:rFonts w:hint="eastAsia"/>
          </w:rPr>
          <w:t>更容易发生在社会经济因素更差的成员国中</w:t>
        </w:r>
      </w:ins>
      <w:ins w:id="2182" w:author="周虹宇" w:date="2018-09-10T20:58:00Z">
        <w:r>
          <w:rPr>
            <w:rFonts w:hint="eastAsia"/>
          </w:rPr>
          <w:t>，例如</w:t>
        </w:r>
      </w:ins>
      <w:ins w:id="2183" w:author="周虹宇" w:date="2018-09-10T21:00:00Z">
        <w:r>
          <w:rPr>
            <w:rFonts w:hint="eastAsia"/>
          </w:rPr>
          <w:t>给</w:t>
        </w:r>
      </w:ins>
      <w:ins w:id="2184" w:author="周虹宇" w:date="2018-09-10T20:58:00Z">
        <w:r>
          <w:rPr>
            <w:rFonts w:hint="eastAsia"/>
          </w:rPr>
          <w:t>青年</w:t>
        </w:r>
      </w:ins>
      <w:ins w:id="2185" w:author="周虹宇" w:date="2018-09-10T21:00:00Z">
        <w:r>
          <w:rPr>
            <w:rFonts w:hint="eastAsia"/>
          </w:rPr>
          <w:t>提供的</w:t>
        </w:r>
      </w:ins>
      <w:ins w:id="2186" w:author="周虹宇" w:date="2018-09-10T20:58:00Z">
        <w:r>
          <w:rPr>
            <w:rFonts w:hint="eastAsia"/>
          </w:rPr>
          <w:t>机会、对选举制度的信</w:t>
        </w:r>
      </w:ins>
      <w:ins w:id="2187" w:author="周虹宇" w:date="2018-09-10T21:00:00Z">
        <w:r>
          <w:rPr>
            <w:rFonts w:hint="eastAsia"/>
          </w:rPr>
          <w:t>任</w:t>
        </w:r>
      </w:ins>
      <w:ins w:id="2188" w:author="周虹宇" w:date="2018-09-10T20:58:00Z">
        <w:r>
          <w:rPr>
            <w:rFonts w:hint="eastAsia"/>
          </w:rPr>
          <w:t>、犯罪程度和获得武器的机会等。</w:t>
        </w:r>
      </w:ins>
      <w:r>
        <w:rPr>
          <w:rFonts w:hint="eastAsia"/>
        </w:rPr>
        <w:t>；</w:t>
      </w:r>
    </w:p>
    <w:p>
      <w:r>
        <w:rPr>
          <w:rFonts w:hint="eastAsia"/>
        </w:rPr>
        <w:t>（五）从数据来看，无论是</w:t>
      </w:r>
      <w:r>
        <w:t>OECD</w:t>
      </w:r>
      <w:r>
        <w:rPr>
          <w:rFonts w:hint="eastAsia"/>
        </w:rPr>
        <w:t>成员国，还是其他国家，恐怖主义的活跃程度都与该国对他国权利</w:t>
      </w:r>
      <w:ins w:id="2189" w:author="周虹宇" w:date="2018-09-10T22:29:00Z">
        <w:r>
          <w:rPr>
            <w:rFonts w:hint="eastAsia"/>
          </w:rPr>
          <w:t>的</w:t>
        </w:r>
      </w:ins>
      <w:r>
        <w:rPr>
          <w:rFonts w:hint="eastAsia"/>
        </w:rPr>
        <w:t>接受程度、与邻国关系是否友好、暴力示威及</w:t>
      </w:r>
      <w:del w:id="2190" w:author="周虹宇" w:date="2018-09-11T07:59:00Z">
        <w:r>
          <w:rPr>
            <w:rFonts w:hint="eastAsia"/>
          </w:rPr>
          <w:delText>政治恐怖活动</w:delText>
        </w:r>
      </w:del>
      <w:ins w:id="2191" w:author="周虹宇" w:date="2018-09-11T07:59:00Z">
        <w:r>
          <w:rPr>
            <w:rFonts w:hint="eastAsia"/>
          </w:rPr>
          <w:t>政治恐怖</w:t>
        </w:r>
      </w:ins>
      <w:r>
        <w:rPr>
          <w:rFonts w:hint="eastAsia"/>
        </w:rPr>
        <w:t>发生的可能性等因素有关；</w:t>
      </w:r>
    </w:p>
    <w:p>
      <w:r>
        <w:rPr>
          <w:rFonts w:hint="eastAsia"/>
        </w:rPr>
        <w:t>（六）恐怖行动虽然难以预测，但</w:t>
      </w:r>
      <w:del w:id="2192" w:author="周虹宇" w:date="2018-09-10T22:30:00Z">
        <w:r>
          <w:rPr>
            <w:rFonts w:hint="eastAsia"/>
          </w:rPr>
          <w:delText>根据数据，其</w:delText>
        </w:r>
      </w:del>
      <w:r>
        <w:rPr>
          <w:rFonts w:hint="eastAsia"/>
        </w:rPr>
        <w:t>遵循</w:t>
      </w:r>
      <w:ins w:id="2193" w:author="周虹宇" w:date="2018-09-10T22:35:00Z">
        <w:r>
          <w:rPr>
            <w:rFonts w:hint="eastAsia"/>
          </w:rPr>
          <w:t>着</w:t>
        </w:r>
      </w:ins>
      <w:ins w:id="2194" w:author="周虹宇" w:date="2018-09-10T22:30:00Z">
        <w:r>
          <w:rPr>
            <w:rFonts w:hint="eastAsia"/>
          </w:rPr>
          <w:t>共同的统计模式</w:t>
        </w:r>
      </w:ins>
      <w:r>
        <w:rPr>
          <w:rFonts w:hint="eastAsia"/>
        </w:rPr>
        <w:t>。这</w:t>
      </w:r>
      <w:del w:id="2195" w:author="周虹宇" w:date="2018-09-10T22:32:00Z">
        <w:r>
          <w:rPr>
            <w:rFonts w:hint="eastAsia"/>
          </w:rPr>
          <w:delText>帮助</w:delText>
        </w:r>
      </w:del>
      <w:ins w:id="2196" w:author="周虹宇" w:date="2018-09-10T22:32:00Z">
        <w:r>
          <w:rPr>
            <w:rFonts w:hint="eastAsia"/>
          </w:rPr>
          <w:t>有助于了解</w:t>
        </w:r>
      </w:ins>
      <w:del w:id="2197" w:author="周虹宇" w:date="2018-09-10T22:32:00Z">
        <w:r>
          <w:rPr>
            <w:rFonts w:hint="eastAsia"/>
          </w:rPr>
          <w:delText>人们了解</w:delText>
        </w:r>
      </w:del>
      <w:r>
        <w:rPr>
          <w:rFonts w:hint="eastAsia"/>
        </w:rPr>
        <w:t>恐怖主义各组织之间</w:t>
      </w:r>
      <w:ins w:id="2198" w:author="周虹宇" w:date="2018-09-10T22:32:00Z">
        <w:r>
          <w:rPr>
            <w:rFonts w:hint="eastAsia"/>
          </w:rPr>
          <w:t>的</w:t>
        </w:r>
      </w:ins>
      <w:ins w:id="2199" w:author="周虹宇" w:date="2018-09-10T22:33:00Z">
        <w:r>
          <w:rPr>
            <w:rFonts w:hint="eastAsia"/>
          </w:rPr>
          <w:t>相似性</w:t>
        </w:r>
      </w:ins>
      <w:r>
        <w:rPr>
          <w:rFonts w:hint="eastAsia"/>
        </w:rPr>
        <w:t>、各组织的策略、以及反恐</w:t>
      </w:r>
      <w:del w:id="2200" w:author="周虹宇" w:date="2018-09-10T22:34:00Z">
        <w:r>
          <w:rPr>
            <w:rFonts w:hint="eastAsia"/>
          </w:rPr>
          <w:delText>行动效率的相似性</w:delText>
        </w:r>
      </w:del>
      <w:ins w:id="2201" w:author="周虹宇" w:date="2018-09-10T22:34:00Z">
        <w:r>
          <w:rPr>
            <w:rFonts w:hint="eastAsia"/>
          </w:rPr>
          <w:t>运作的有效性</w:t>
        </w:r>
      </w:ins>
      <w:r>
        <w:rPr>
          <w:rFonts w:hint="eastAsia"/>
        </w:rPr>
        <w:t>。</w:t>
      </w:r>
    </w:p>
    <w:p/>
    <w:p/>
    <w:p/>
    <w:p/>
    <w:p/>
    <w:p/>
    <w:p/>
    <w:p/>
    <w:p/>
    <w:p/>
    <w:p/>
    <w:p/>
    <w:p/>
    <w:p/>
    <w:p/>
    <w:p/>
    <w:p/>
    <w:p/>
    <w:p/>
    <w:p/>
    <w:p/>
    <w:p/>
    <w:p/>
    <w:p/>
    <w:p/>
    <w:p/>
    <w:p/>
    <w:p/>
    <w:p>
      <w:pPr>
        <w:rPr>
          <w:b/>
          <w:bCs/>
        </w:rPr>
      </w:pPr>
      <w:ins w:id="2202" w:author="周虹宇" w:date="2018-09-10T22:39:00Z">
        <w:r>
          <w:rPr>
            <w:rFonts w:hint="eastAsia"/>
            <w:b/>
            <w:bCs/>
          </w:rPr>
          <w:t>IEP</w:t>
        </w:r>
      </w:ins>
      <w:ins w:id="2203" w:author="周虹宇" w:date="2018-09-10T22:40:00Z">
        <w:r>
          <w:rPr>
            <w:rFonts w:hint="eastAsia"/>
            <w:b/>
            <w:bCs/>
          </w:rPr>
          <w:t>对</w:t>
        </w:r>
      </w:ins>
      <w:ins w:id="2204" w:author="周虹宇" w:date="2018-09-10T22:39:00Z">
        <w:r>
          <w:rPr>
            <w:rFonts w:hint="eastAsia"/>
            <w:b/>
            <w:bCs/>
          </w:rPr>
          <w:t>5000</w:t>
        </w:r>
      </w:ins>
      <w:ins w:id="2205" w:author="周虹宇" w:date="2018-09-11T07:42:00Z">
        <w:r>
          <w:rPr>
            <w:rFonts w:hint="eastAsia"/>
            <w:b/>
            <w:bCs/>
          </w:rPr>
          <w:t>多</w:t>
        </w:r>
      </w:ins>
      <w:ins w:id="2206" w:author="周虹宇" w:date="2018-09-10T22:39:00Z">
        <w:r>
          <w:rPr>
            <w:rFonts w:hint="eastAsia"/>
            <w:b/>
            <w:bCs/>
          </w:rPr>
          <w:t>个数据集、指数和态度调查进行了广泛的统计测试，以</w:t>
        </w:r>
      </w:ins>
      <w:ins w:id="2207" w:author="周虹宇" w:date="2018-09-11T07:43:00Z">
        <w:r>
          <w:rPr>
            <w:rFonts w:hint="eastAsia"/>
            <w:b/>
            <w:bCs/>
          </w:rPr>
          <w:t>求找出</w:t>
        </w:r>
      </w:ins>
      <w:ins w:id="2208" w:author="周虹宇" w:date="2018-09-10T22:39:00Z">
        <w:r>
          <w:rPr>
            <w:rFonts w:hint="eastAsia"/>
            <w:b/>
            <w:bCs/>
          </w:rPr>
          <w:t>与恐怖活动</w:t>
        </w:r>
      </w:ins>
      <w:ins w:id="2209" w:author="周虹宇" w:date="2018-09-11T07:43:00Z">
        <w:r>
          <w:rPr>
            <w:rFonts w:hint="eastAsia"/>
            <w:b/>
            <w:bCs/>
          </w:rPr>
          <w:t>相关</w:t>
        </w:r>
      </w:ins>
      <w:ins w:id="2210" w:author="周虹宇" w:date="2018-09-10T22:39:00Z">
        <w:r>
          <w:rPr>
            <w:rFonts w:hint="eastAsia"/>
            <w:b/>
            <w:bCs/>
          </w:rPr>
          <w:t>的最具有统计学意义的因素</w:t>
        </w:r>
      </w:ins>
      <w:r>
        <w:rPr>
          <w:rFonts w:hint="eastAsia"/>
          <w:b/>
          <w:bCs/>
        </w:rPr>
        <w:t>。该分析结果显示，恐怖主义与</w:t>
      </w:r>
      <w:del w:id="2211" w:author="周虹宇" w:date="2018-09-11T07:59:00Z">
        <w:r>
          <w:rPr>
            <w:rFonts w:hint="eastAsia"/>
            <w:b/>
            <w:bCs/>
          </w:rPr>
          <w:delText>政治恐怖活动</w:delText>
        </w:r>
      </w:del>
      <w:ins w:id="2212" w:author="周虹宇" w:date="2018-09-11T07:59:00Z">
        <w:r>
          <w:rPr>
            <w:rFonts w:hint="eastAsia"/>
            <w:b/>
            <w:bCs/>
          </w:rPr>
          <w:t>政治恐怖</w:t>
        </w:r>
      </w:ins>
      <w:r>
        <w:rPr>
          <w:rFonts w:hint="eastAsia"/>
          <w:b/>
          <w:bCs/>
        </w:rPr>
        <w:t>和持续冲突密切相关。1989-2014年，全球约50%的恐怖袭击都发生在</w:t>
      </w:r>
      <w:del w:id="2213" w:author="周虹宇" w:date="2018-09-10T22:47:00Z">
        <w:r>
          <w:rPr>
            <w:rFonts w:hint="eastAsia"/>
            <w:b/>
            <w:bCs/>
          </w:rPr>
          <w:delText>在该时间段内遭受</w:delText>
        </w:r>
      </w:del>
      <w:ins w:id="2214" w:author="周虹宇" w:date="2018-09-10T22:47:00Z">
        <w:r>
          <w:rPr>
            <w:rFonts w:hint="eastAsia"/>
            <w:b/>
            <w:bCs/>
          </w:rPr>
          <w:t>当时</w:t>
        </w:r>
      </w:ins>
      <w:r>
        <w:rPr>
          <w:rFonts w:hint="eastAsia"/>
          <w:b/>
          <w:bCs/>
        </w:rPr>
        <w:t>国内</w:t>
      </w:r>
      <w:ins w:id="2215" w:author="周虹宇" w:date="2018-09-10T22:47:00Z">
        <w:r>
          <w:rPr>
            <w:rFonts w:hint="eastAsia"/>
            <w:b/>
            <w:bCs/>
          </w:rPr>
          <w:t>发生</w:t>
        </w:r>
      </w:ins>
      <w:r>
        <w:rPr>
          <w:rFonts w:hint="eastAsia"/>
          <w:b/>
          <w:bCs/>
        </w:rPr>
        <w:t>暴力冲突</w:t>
      </w:r>
      <w:ins w:id="2216" w:author="周虹宇" w:date="2018-09-10T22:47:00Z">
        <w:r>
          <w:rPr>
            <w:rFonts w:hint="eastAsia"/>
            <w:b/>
            <w:bCs/>
          </w:rPr>
          <w:t>的时候</w:t>
        </w:r>
      </w:ins>
      <w:r>
        <w:rPr>
          <w:rFonts w:hint="eastAsia"/>
          <w:b/>
          <w:bCs/>
        </w:rPr>
        <w:t>，41%的恐怖袭击则发生在</w:t>
      </w:r>
      <w:del w:id="2217" w:author="周虹宇" w:date="2018-09-10T22:48:00Z">
        <w:r>
          <w:rPr>
            <w:rFonts w:hint="eastAsia"/>
            <w:b/>
            <w:bCs/>
          </w:rPr>
          <w:delText>经受着</w:delText>
        </w:r>
      </w:del>
      <w:r>
        <w:rPr>
          <w:rFonts w:hint="eastAsia"/>
          <w:b/>
          <w:bCs/>
        </w:rPr>
        <w:t>有外来势力参与的</w:t>
      </w:r>
      <w:del w:id="2218" w:author="周虹宇" w:date="2018-09-10T22:51:00Z">
        <w:r>
          <w:rPr>
            <w:rFonts w:hint="eastAsia"/>
            <w:b/>
            <w:bCs/>
          </w:rPr>
          <w:delText>内部</w:delText>
        </w:r>
      </w:del>
      <w:ins w:id="2219" w:author="周虹宇" w:date="2018-09-10T22:51:00Z">
        <w:r>
          <w:rPr>
            <w:rFonts w:hint="eastAsia"/>
            <w:b/>
            <w:bCs/>
          </w:rPr>
          <w:t>国内</w:t>
        </w:r>
      </w:ins>
      <w:r>
        <w:rPr>
          <w:rFonts w:hint="eastAsia"/>
          <w:b/>
          <w:bCs/>
        </w:rPr>
        <w:t>军事冲突的国家</w:t>
      </w:r>
      <w:ins w:id="2220" w:author="周虹宇" w:date="2018-09-10T22:48:00Z">
        <w:r>
          <w:rPr>
            <w:rFonts w:hint="eastAsia"/>
            <w:b/>
            <w:bCs/>
          </w:rPr>
          <w:t>中</w:t>
        </w:r>
      </w:ins>
      <w:r>
        <w:rPr>
          <w:rFonts w:hint="eastAsia"/>
          <w:b/>
          <w:bCs/>
        </w:rPr>
        <w:t>。</w:t>
      </w:r>
      <w:del w:id="2221" w:author="周虹宇" w:date="2018-09-10T22:51:00Z">
        <w:r>
          <w:rPr>
            <w:rFonts w:hint="eastAsia"/>
            <w:b/>
            <w:bCs/>
          </w:rPr>
          <w:delText>从而得知，</w:delText>
        </w:r>
      </w:del>
      <w:ins w:id="2222" w:author="周虹宇" w:date="2018-09-10T22:51:00Z">
        <w:r>
          <w:rPr>
            <w:rFonts w:hint="eastAsia"/>
            <w:b/>
            <w:bCs/>
          </w:rPr>
          <w:t>这表明</w:t>
        </w:r>
      </w:ins>
      <w:r>
        <w:rPr>
          <w:rFonts w:hint="eastAsia"/>
          <w:b/>
          <w:bCs/>
        </w:rPr>
        <w:t>在大多数情况下，从本质上来说，应对恐怖主义与应对</w:t>
      </w:r>
      <w:ins w:id="2223" w:author="周虹宇" w:date="2018-09-10T22:50:00Z">
        <w:r>
          <w:rPr>
            <w:rFonts w:hint="eastAsia"/>
            <w:b/>
            <w:bCs/>
          </w:rPr>
          <w:t>国家中更广泛的安全问题</w:t>
        </w:r>
      </w:ins>
      <w:del w:id="2224" w:author="周虹宇" w:date="2018-09-10T22:50:00Z">
        <w:r>
          <w:rPr>
            <w:rFonts w:hint="eastAsia"/>
            <w:b/>
            <w:bCs/>
          </w:rPr>
          <w:delText>更加广泛的国家相关安全问题</w:delText>
        </w:r>
      </w:del>
      <w:ins w:id="2225" w:author="周虹宇" w:date="2018-09-10T22:51:00Z">
        <w:r>
          <w:rPr>
            <w:rFonts w:hint="eastAsia"/>
            <w:b/>
            <w:bCs/>
          </w:rPr>
          <w:t>有着</w:t>
        </w:r>
      </w:ins>
      <w:del w:id="2226" w:author="周虹宇" w:date="2018-09-10T22:50:00Z">
        <w:r>
          <w:rPr>
            <w:rFonts w:hint="eastAsia"/>
            <w:b/>
            <w:bCs/>
          </w:rPr>
          <w:delText>是</w:delText>
        </w:r>
      </w:del>
      <w:r>
        <w:rPr>
          <w:rFonts w:hint="eastAsia"/>
          <w:b/>
          <w:bCs/>
        </w:rPr>
        <w:t>紧密相连</w:t>
      </w:r>
      <w:del w:id="2227" w:author="周虹宇" w:date="2018-09-10T22:51:00Z">
        <w:r>
          <w:rPr>
            <w:rFonts w:hint="eastAsia"/>
            <w:b/>
            <w:bCs/>
          </w:rPr>
          <w:delText>的</w:delText>
        </w:r>
      </w:del>
      <w:r>
        <w:rPr>
          <w:rFonts w:hint="eastAsia"/>
          <w:b/>
          <w:bCs/>
        </w:rPr>
        <w:t>。</w:t>
      </w:r>
    </w:p>
    <w:p/>
    <w:p>
      <w:r>
        <w:rPr>
          <w:rFonts w:hint="eastAsia"/>
        </w:rPr>
        <w:t xml:space="preserve">    </w:t>
      </w:r>
      <w:r>
        <w:t>OECD</w:t>
      </w:r>
      <w:r>
        <w:rPr>
          <w:rFonts w:hint="eastAsia"/>
        </w:rPr>
        <w:t>成员国内，诸如年轻人失业、</w:t>
      </w:r>
      <w:del w:id="2228" w:author="周虹宇" w:date="2018-09-11T07:45:00Z">
        <w:r>
          <w:rPr>
            <w:rFonts w:hint="eastAsia"/>
          </w:rPr>
          <w:delText>人民在压力中失去自信</w:delText>
        </w:r>
      </w:del>
      <w:ins w:id="2229" w:author="周虹宇" w:date="2018-09-11T07:45:00Z">
        <w:r>
          <w:rPr>
            <w:rFonts w:hint="eastAsia"/>
          </w:rPr>
          <w:t>对媒体缺乏信心</w:t>
        </w:r>
      </w:ins>
      <w:r>
        <w:rPr>
          <w:rFonts w:hint="eastAsia"/>
        </w:rPr>
        <w:t>、对民主</w:t>
      </w:r>
      <w:del w:id="2230" w:author="周虹宇" w:date="2018-09-11T07:45:00Z">
        <w:r>
          <w:rPr>
            <w:rFonts w:hint="eastAsia"/>
          </w:rPr>
          <w:delText>极度失望</w:delText>
        </w:r>
      </w:del>
      <w:ins w:id="2231" w:author="周虹宇" w:date="2018-09-11T07:45:00Z">
        <w:r>
          <w:rPr>
            <w:rFonts w:hint="eastAsia"/>
          </w:rPr>
          <w:t>缺乏信心</w:t>
        </w:r>
      </w:ins>
      <w:r>
        <w:rPr>
          <w:rFonts w:hint="eastAsia"/>
        </w:rPr>
        <w:t>、毒品犯罪、人民对移民持消极态度等社会经济因素都与其</w:t>
      </w:r>
      <w:r>
        <w:t>GTI</w:t>
      </w:r>
      <w:r>
        <w:rPr>
          <w:rFonts w:hint="eastAsia"/>
        </w:rPr>
        <w:t>排名有密切关系。非</w:t>
      </w:r>
      <w:r>
        <w:t>OECD</w:t>
      </w:r>
      <w:r>
        <w:rPr>
          <w:rFonts w:hint="eastAsia"/>
        </w:rPr>
        <w:t>成员国内，暴力史、持续冲突、贪污、</w:t>
      </w:r>
      <w:ins w:id="2232" w:author="周虹宇" w:date="2018-09-11T07:46:00Z">
        <w:r>
          <w:rPr>
            <w:rFonts w:hint="eastAsia"/>
          </w:rPr>
          <w:t>腐败</w:t>
        </w:r>
      </w:ins>
      <w:del w:id="2233" w:author="周虹宇" w:date="2018-09-11T07:46:00Z">
        <w:r>
          <w:rPr>
            <w:rFonts w:hint="eastAsia"/>
          </w:rPr>
          <w:delText>以</w:delText>
        </w:r>
      </w:del>
      <w:r>
        <w:rPr>
          <w:rFonts w:hint="eastAsia"/>
        </w:rPr>
        <w:t>及薄弱的商业环境则是决定其</w:t>
      </w:r>
      <w:r>
        <w:t>GTI</w:t>
      </w:r>
      <w:r>
        <w:rPr>
          <w:rFonts w:hint="eastAsia"/>
        </w:rPr>
        <w:t>排名的重要因素。</w:t>
      </w:r>
    </w:p>
    <w:p/>
    <w:p>
      <w:r>
        <w:rPr>
          <w:rFonts w:hint="eastAsia"/>
        </w:rPr>
        <w:t xml:space="preserve">    </w:t>
      </w:r>
      <w:r>
        <w:t>OECD</w:t>
      </w:r>
      <w:r>
        <w:rPr>
          <w:rFonts w:hint="eastAsia"/>
        </w:rPr>
        <w:t>成员国与非</w:t>
      </w:r>
      <w:r>
        <w:t>OECD</w:t>
      </w:r>
      <w:r>
        <w:rPr>
          <w:rFonts w:hint="eastAsia"/>
        </w:rPr>
        <w:t>成员国有</w:t>
      </w:r>
      <w:del w:id="2234" w:author="周虹宇" w:date="2018-09-11T07:47:00Z">
        <w:r>
          <w:rPr>
            <w:rFonts w:hint="eastAsia"/>
          </w:rPr>
          <w:delText>互为共通之处</w:delText>
        </w:r>
      </w:del>
      <w:ins w:id="2235" w:author="周虹宇" w:date="2018-09-11T07:47:00Z">
        <w:r>
          <w:rPr>
            <w:rFonts w:hint="eastAsia"/>
          </w:rPr>
          <w:t>共通的地方</w:t>
        </w:r>
      </w:ins>
      <w:r>
        <w:rPr>
          <w:rFonts w:hint="eastAsia"/>
        </w:rPr>
        <w:t>。放眼全球，</w:t>
      </w:r>
      <w:ins w:id="2236" w:author="周虹宇" w:date="2018-09-11T07:49:00Z">
        <w:r>
          <w:rPr>
            <w:rFonts w:hint="eastAsia"/>
          </w:rPr>
          <w:t>政治恐怖程度越高，对人权的尊重</w:t>
        </w:r>
      </w:ins>
      <w:ins w:id="2237" w:author="周虹宇" w:date="2018-09-11T07:51:00Z">
        <w:r>
          <w:rPr>
            <w:rFonts w:hint="eastAsia"/>
          </w:rPr>
          <w:t>度</w:t>
        </w:r>
      </w:ins>
      <w:ins w:id="2238" w:author="周虹宇" w:date="2018-09-11T07:49:00Z">
        <w:r>
          <w:rPr>
            <w:rFonts w:hint="eastAsia"/>
          </w:rPr>
          <w:t>越低，针对宗教自由</w:t>
        </w:r>
      </w:ins>
      <w:ins w:id="2239" w:author="周虹宇" w:date="2018-09-11T07:51:00Z">
        <w:r>
          <w:rPr>
            <w:rFonts w:hint="eastAsia"/>
          </w:rPr>
          <w:t>的政策越少</w:t>
        </w:r>
      </w:ins>
      <w:ins w:id="2240" w:author="周虹宇" w:date="2018-09-11T07:49:00Z">
        <w:r>
          <w:rPr>
            <w:rFonts w:hint="eastAsia"/>
          </w:rPr>
          <w:t>、群体</w:t>
        </w:r>
      </w:ins>
      <w:ins w:id="2241" w:author="周虹宇" w:date="2018-09-11T07:52:00Z">
        <w:r>
          <w:rPr>
            <w:rFonts w:hint="eastAsia"/>
          </w:rPr>
          <w:t>的</w:t>
        </w:r>
      </w:ins>
      <w:ins w:id="2242" w:author="周虹宇" w:date="2018-09-11T07:49:00Z">
        <w:r>
          <w:rPr>
            <w:rFonts w:hint="eastAsia"/>
          </w:rPr>
          <w:t>不满、政治不稳定以及对联合国或欧盟的尊重越低，</w:t>
        </w:r>
      </w:ins>
      <w:ins w:id="2243" w:author="周虹宇" w:date="2018-09-11T07:53:00Z">
        <w:r>
          <w:rPr>
            <w:rFonts w:hint="eastAsia"/>
          </w:rPr>
          <w:t>与之相关的</w:t>
        </w:r>
      </w:ins>
      <w:ins w:id="2244" w:author="周虹宇" w:date="2018-09-11T07:49:00Z">
        <w:r>
          <w:rPr>
            <w:rFonts w:hint="eastAsia"/>
          </w:rPr>
          <w:t>恐怖主义程度</w:t>
        </w:r>
      </w:ins>
      <w:ins w:id="2245" w:author="周虹宇" w:date="2018-09-11T07:52:00Z">
        <w:r>
          <w:rPr>
            <w:rFonts w:hint="eastAsia"/>
          </w:rPr>
          <w:t>就越严重。</w:t>
        </w:r>
      </w:ins>
    </w:p>
    <w:p/>
    <w:p>
      <w:r>
        <w:rPr>
          <w:rFonts w:hint="eastAsia"/>
        </w:rPr>
        <w:t xml:space="preserve">    无论是否为</w:t>
      </w:r>
      <w:r>
        <w:t>OECD</w:t>
      </w:r>
      <w:r>
        <w:rPr>
          <w:rFonts w:hint="eastAsia"/>
        </w:rPr>
        <w:t>成员国，国家总人口中净移民占比均与其</w:t>
      </w:r>
      <w:r>
        <w:t>GTI</w:t>
      </w:r>
      <w:r>
        <w:rPr>
          <w:rFonts w:hint="eastAsia"/>
        </w:rPr>
        <w:t>排名无关。这些结果可见于图5.1，相关系数见表5.1。</w:t>
      </w:r>
    </w:p>
    <w:p/>
    <w:p/>
    <w:p/>
    <w:p/>
    <w:p/>
    <w:p/>
    <w:p/>
    <w:p/>
    <w:p/>
    <w:p/>
    <w:p/>
    <w:p/>
    <w:p/>
    <w:p/>
    <w:p/>
    <w:p/>
    <w:p/>
    <w:p/>
    <w:p/>
    <w:p/>
    <w:p/>
    <w:p/>
    <w:p/>
    <w:p/>
    <w:p/>
    <w:p/>
    <w:p/>
    <w:p/>
    <w:p>
      <w:r>
        <w:rPr>
          <w:rFonts w:hint="eastAsia"/>
        </w:rPr>
        <w:t>“</w:t>
      </w:r>
      <w:ins w:id="2246" w:author="周虹宇" w:date="2018-09-11T07:56:00Z">
        <w:r>
          <w:rPr>
            <w:rFonts w:hint="eastAsia"/>
          </w:rPr>
          <w:t>OECD成员国与非OECD成员国有共通的地方。放眼全球，政治恐怖程度越高，对人权的尊重度越低，针对宗教自由的政策越少、群体的不满、政治不稳定以及对联合国或欧盟的尊重越低，与之相关的恐怖主义程度就越严重</w:t>
        </w:r>
      </w:ins>
      <w:r>
        <w:rPr>
          <w:rFonts w:hint="eastAsia"/>
        </w:rPr>
        <w:t>。</w:t>
      </w:r>
      <w:ins w:id="2247" w:author="周虹宇" w:date="2018-09-11T07:56:00Z">
        <w:r>
          <w:rPr>
            <w:rFonts w:hint="eastAsia"/>
          </w:rPr>
          <w:t>”</w:t>
        </w:r>
      </w:ins>
    </w:p>
    <w:p/>
    <w:p/>
    <w:p>
      <w:r>
        <w:drawing>
          <wp:inline distT="0" distB="0" distL="0" distR="0">
            <wp:extent cx="5274310" cy="64217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a:grayscl/>
                      <a:extLst>
                        <a:ext uri="{28A0092B-C50C-407E-A947-70E740481C1C}">
                          <a14:useLocalDpi xmlns:a14="http://schemas.microsoft.com/office/drawing/2010/main" val="0"/>
                        </a:ext>
                      </a:extLst>
                    </a:blip>
                    <a:stretch>
                      <a:fillRect/>
                    </a:stretch>
                  </pic:blipFill>
                  <pic:spPr>
                    <a:xfrm>
                      <a:off x="0" y="0"/>
                      <a:ext cx="5274310" cy="6421755"/>
                    </a:xfrm>
                    <a:prstGeom prst="rect">
                      <a:avLst/>
                    </a:prstGeom>
                  </pic:spPr>
                </pic:pic>
              </a:graphicData>
            </a:graphic>
          </wp:inline>
        </w:drawing>
      </w:r>
    </w:p>
    <w:p/>
    <w:p/>
    <w:p/>
    <w:p/>
    <w:p/>
    <w:p/>
    <w:p>
      <w:pPr>
        <w:pStyle w:val="3"/>
      </w:pPr>
      <w:r>
        <w:rPr>
          <w:rFonts w:hint="eastAsia"/>
        </w:rPr>
        <w:t>一、政治恐怖</w:t>
      </w:r>
      <w:del w:id="2248" w:author="周虹宇" w:date="2018-09-11T07:58:00Z">
        <w:r>
          <w:rPr>
            <w:rFonts w:hint="eastAsia"/>
          </w:rPr>
          <w:delText>活动</w:delText>
        </w:r>
      </w:del>
      <w:r>
        <w:rPr>
          <w:rFonts w:hint="eastAsia"/>
        </w:rPr>
        <w:t>、人权及恐怖主义之间的联系</w:t>
      </w:r>
    </w:p>
    <w:p>
      <w:r>
        <w:rPr>
          <w:rFonts w:hint="eastAsia"/>
        </w:rPr>
        <w:t xml:space="preserve">    </w:t>
      </w:r>
      <w:del w:id="2249" w:author="周虹宇" w:date="2018-09-11T07:59:00Z">
        <w:r>
          <w:rPr>
            <w:rFonts w:hint="eastAsia"/>
          </w:rPr>
          <w:delText>政治恐怖活动</w:delText>
        </w:r>
      </w:del>
      <w:ins w:id="2250" w:author="周虹宇" w:date="2018-09-11T07:59:00Z">
        <w:r>
          <w:rPr>
            <w:rFonts w:hint="eastAsia"/>
          </w:rPr>
          <w:t>政治恐怖</w:t>
        </w:r>
      </w:ins>
      <w:r>
        <w:rPr>
          <w:rFonts w:hint="eastAsia"/>
        </w:rPr>
        <w:t>指的是国家</w:t>
      </w:r>
      <w:del w:id="2251" w:author="周虹宇" w:date="2018-09-11T08:00:00Z">
        <w:r>
          <w:rPr>
            <w:rFonts w:hint="eastAsia"/>
          </w:rPr>
          <w:delText>支持</w:delText>
        </w:r>
      </w:del>
      <w:ins w:id="2252" w:author="周虹宇" w:date="2018-09-11T08:00:00Z">
        <w:r>
          <w:rPr>
            <w:rFonts w:hint="eastAsia"/>
          </w:rPr>
          <w:t>认可</w:t>
        </w:r>
      </w:ins>
      <w:r>
        <w:rPr>
          <w:rFonts w:hint="eastAsia"/>
        </w:rPr>
        <w:t>的</w:t>
      </w:r>
      <w:del w:id="2253" w:author="周虹宇" w:date="2018-09-11T08:01:00Z">
        <w:r>
          <w:rPr>
            <w:rFonts w:hint="eastAsia"/>
          </w:rPr>
          <w:delText>死刑</w:delText>
        </w:r>
      </w:del>
      <w:ins w:id="2254" w:author="周虹宇" w:date="2018-09-11T08:01:00Z">
        <w:r>
          <w:rPr>
            <w:rFonts w:hint="eastAsia"/>
          </w:rPr>
          <w:t>杀戮</w:t>
        </w:r>
      </w:ins>
      <w:r>
        <w:rPr>
          <w:rFonts w:hint="eastAsia"/>
        </w:rPr>
        <w:t>、酷刑、人员失踪、及政治监禁。</w:t>
      </w:r>
    </w:p>
    <w:p/>
    <w:p>
      <w:r>
        <w:rPr>
          <w:rFonts w:hint="eastAsia"/>
        </w:rPr>
        <w:t xml:space="preserve">    为分析</w:t>
      </w:r>
      <w:del w:id="2255" w:author="周虹宇" w:date="2018-09-11T07:59:00Z">
        <w:r>
          <w:rPr>
            <w:rFonts w:hint="eastAsia"/>
          </w:rPr>
          <w:delText>政治恐怖活动</w:delText>
        </w:r>
      </w:del>
      <w:ins w:id="2256" w:author="周虹宇" w:date="2018-09-11T07:59:00Z">
        <w:r>
          <w:rPr>
            <w:rFonts w:hint="eastAsia"/>
          </w:rPr>
          <w:t>政治恐怖</w:t>
        </w:r>
      </w:ins>
      <w:ins w:id="2257" w:author="周虹宇" w:date="2018-09-11T08:03:00Z">
        <w:r>
          <w:rPr>
            <w:rFonts w:hint="eastAsia"/>
          </w:rPr>
          <w:t>主义</w:t>
        </w:r>
      </w:ins>
      <w:r>
        <w:rPr>
          <w:rFonts w:hint="eastAsia"/>
        </w:rPr>
        <w:t>和非国家支持的恐怖</w:t>
      </w:r>
      <w:del w:id="2258" w:author="周虹宇" w:date="2018-09-11T08:03:00Z">
        <w:r>
          <w:rPr>
            <w:rFonts w:hint="eastAsia"/>
          </w:rPr>
          <w:delText>活动</w:delText>
        </w:r>
      </w:del>
      <w:ins w:id="2259" w:author="周虹宇" w:date="2018-09-11T08:03:00Z">
        <w:r>
          <w:rPr>
            <w:rFonts w:hint="eastAsia"/>
          </w:rPr>
          <w:t>主义</w:t>
        </w:r>
      </w:ins>
      <w:r>
        <w:rPr>
          <w:rFonts w:hint="eastAsia"/>
        </w:rPr>
        <w:t>间的关系，将</w:t>
      </w:r>
      <w:r>
        <w:t>GTI</w:t>
      </w:r>
      <w:r>
        <w:rPr>
          <w:rFonts w:hint="eastAsia"/>
        </w:rPr>
        <w:t>与</w:t>
      </w:r>
      <w:del w:id="2260" w:author="周虹宇" w:date="2018-09-11T07:59:00Z">
        <w:r>
          <w:rPr>
            <w:rFonts w:hint="eastAsia"/>
          </w:rPr>
          <w:delText>政治恐怖活动</w:delText>
        </w:r>
      </w:del>
      <w:ins w:id="2261" w:author="周虹宇" w:date="2018-09-11T07:59:00Z">
        <w:r>
          <w:rPr>
            <w:rFonts w:hint="eastAsia"/>
          </w:rPr>
          <w:t>政治恐怖</w:t>
        </w:r>
      </w:ins>
      <w:del w:id="2262" w:author="周虹宇" w:date="2018-09-11T08:10:00Z">
        <w:r>
          <w:rPr>
            <w:rFonts w:hint="eastAsia"/>
          </w:rPr>
          <w:delText>规模</w:delText>
        </w:r>
      </w:del>
      <w:ins w:id="2263" w:author="周虹宇" w:date="2018-09-11T08:11:00Z">
        <w:r>
          <w:rPr>
            <w:rFonts w:hint="eastAsia"/>
          </w:rPr>
          <w:t>等级</w:t>
        </w:r>
      </w:ins>
      <w:r>
        <w:t>(PTS)</w:t>
      </w:r>
      <w:r>
        <w:rPr>
          <w:rFonts w:hint="eastAsia"/>
        </w:rPr>
        <w:t>进行了对比。</w:t>
      </w:r>
      <w:r>
        <w:t>PTS</w:t>
      </w:r>
      <w:r>
        <w:rPr>
          <w:rFonts w:hint="eastAsia"/>
        </w:rPr>
        <w:t>分为五个</w:t>
      </w:r>
      <w:del w:id="2264" w:author="周虹宇" w:date="2018-09-11T08:05:00Z">
        <w:r>
          <w:rPr>
            <w:rFonts w:hint="eastAsia"/>
          </w:rPr>
          <w:delText>规模</w:delText>
        </w:r>
      </w:del>
      <w:ins w:id="2265" w:author="周虹宇" w:date="2018-09-11T08:05:00Z">
        <w:r>
          <w:rPr>
            <w:rFonts w:hint="eastAsia"/>
          </w:rPr>
          <w:t>范围</w:t>
        </w:r>
      </w:ins>
      <w:r>
        <w:rPr>
          <w:rFonts w:hint="eastAsia"/>
        </w:rPr>
        <w:t>--1到5，1代表“无政治监禁”，5则表示“</w:t>
      </w:r>
      <w:ins w:id="2266" w:author="周虹宇" w:date="2018-09-11T08:06:00Z">
        <w:r>
          <w:rPr>
            <w:rFonts w:hint="eastAsia"/>
          </w:rPr>
          <w:t>对全体人民发动的不设限的政治恐怖</w:t>
        </w:r>
      </w:ins>
      <w:r>
        <w:rPr>
          <w:rFonts w:hint="eastAsia"/>
        </w:rPr>
        <w:t>”。</w:t>
      </w:r>
    </w:p>
    <w:p/>
    <w:p>
      <w:r>
        <w:rPr>
          <w:rFonts w:hint="eastAsia"/>
        </w:rPr>
        <w:t xml:space="preserve">    为探索</w:t>
      </w:r>
      <w:del w:id="2267" w:author="周虹宇" w:date="2018-09-11T07:59:00Z">
        <w:r>
          <w:rPr>
            <w:rFonts w:hint="eastAsia"/>
          </w:rPr>
          <w:delText>政治恐怖活动</w:delText>
        </w:r>
      </w:del>
      <w:ins w:id="2268" w:author="周虹宇" w:date="2018-09-11T07:59:00Z">
        <w:r>
          <w:rPr>
            <w:rFonts w:hint="eastAsia"/>
          </w:rPr>
          <w:t>政治恐怖</w:t>
        </w:r>
      </w:ins>
      <w:r>
        <w:rPr>
          <w:rFonts w:hint="eastAsia"/>
        </w:rPr>
        <w:t>及恐怖主义的关系，</w:t>
      </w:r>
      <w:r>
        <w:t>IEP</w:t>
      </w:r>
      <w:r>
        <w:rPr>
          <w:rFonts w:hint="eastAsia"/>
        </w:rPr>
        <w:t>对全球恐怖主义数据库</w:t>
      </w:r>
      <w:r>
        <w:t>(GTD)</w:t>
      </w:r>
      <w:r>
        <w:rPr>
          <w:rFonts w:hint="eastAsia"/>
        </w:rPr>
        <w:t>收集的所有恐怖袭击发生</w:t>
      </w:r>
      <w:del w:id="2269" w:author="周虹宇" w:date="2018-09-11T08:09:00Z">
        <w:r>
          <w:rPr>
            <w:rFonts w:hint="eastAsia"/>
          </w:rPr>
          <w:delText>地</w:delText>
        </w:r>
      </w:del>
      <w:del w:id="2270" w:author="周虹宇" w:date="2018-09-11T08:08:00Z">
        <w:r>
          <w:rPr>
            <w:rFonts w:hint="eastAsia"/>
          </w:rPr>
          <w:delText>点</w:delText>
        </w:r>
      </w:del>
      <w:ins w:id="2271" w:author="周虹宇" w:date="2018-09-11T08:08:00Z">
        <w:r>
          <w:rPr>
            <w:rFonts w:hint="eastAsia"/>
          </w:rPr>
          <w:t>位置</w:t>
        </w:r>
      </w:ins>
      <w:r>
        <w:rPr>
          <w:rFonts w:hint="eastAsia"/>
        </w:rPr>
        <w:t>做出了分析。</w:t>
      </w:r>
      <w:ins w:id="2272" w:author="周虹宇" w:date="2018-09-11T08:09:00Z">
        <w:r>
          <w:rPr>
            <w:rFonts w:hint="eastAsia"/>
          </w:rPr>
          <w:t>所有的位置</w:t>
        </w:r>
      </w:ins>
      <w:ins w:id="2273" w:author="周虹宇" w:date="2018-09-11T08:10:00Z">
        <w:r>
          <w:rPr>
            <w:rFonts w:hint="eastAsia"/>
          </w:rPr>
          <w:t>都</w:t>
        </w:r>
      </w:ins>
      <w:ins w:id="2274" w:author="周虹宇" w:date="2018-09-11T08:09:00Z">
        <w:r>
          <w:rPr>
            <w:rFonts w:hint="eastAsia"/>
          </w:rPr>
          <w:t>是</w:t>
        </w:r>
      </w:ins>
      <w:del w:id="2275" w:author="周虹宇" w:date="2018-09-11T08:09:00Z">
        <w:r>
          <w:rPr>
            <w:rFonts w:hint="eastAsia"/>
          </w:rPr>
          <w:delText>从</w:delText>
        </w:r>
      </w:del>
      <w:del w:id="2276" w:author="周虹宇" w:date="2018-09-11T08:09:00Z">
        <w:r>
          <w:rPr/>
          <w:delText>GTD</w:delText>
        </w:r>
      </w:del>
      <w:del w:id="2277" w:author="周虹宇" w:date="2018-09-11T08:09:00Z">
        <w:r>
          <w:rPr>
            <w:rFonts w:hint="eastAsia"/>
          </w:rPr>
          <w:delText>中可以看出，</w:delText>
        </w:r>
      </w:del>
      <w:ins w:id="2278" w:author="周虹宇" w:date="2018-09-11T08:09:00Z">
        <w:r>
          <w:rPr>
            <w:rFonts w:hint="eastAsia"/>
          </w:rPr>
          <w:t>在</w:t>
        </w:r>
      </w:ins>
      <w:r>
        <w:rPr>
          <w:rFonts w:hint="eastAsia"/>
        </w:rPr>
        <w:t>1989-2014年间，至少有一个人因恐怖袭击</w:t>
      </w:r>
      <w:ins w:id="2279" w:author="周虹宇" w:date="2018-09-11T08:10:00Z">
        <w:r>
          <w:rPr>
            <w:rFonts w:hint="eastAsia"/>
          </w:rPr>
          <w:t>而</w:t>
        </w:r>
      </w:ins>
      <w:r>
        <w:rPr>
          <w:rFonts w:hint="eastAsia"/>
        </w:rPr>
        <w:t>死亡。</w:t>
      </w:r>
      <w:ins w:id="2280" w:author="周虹宇" w:date="2018-09-11T08:11:00Z">
        <w:r>
          <w:rPr>
            <w:rFonts w:hint="eastAsia"/>
          </w:rPr>
          <w:t>将</w:t>
        </w:r>
      </w:ins>
      <w:r>
        <w:rPr>
          <w:rFonts w:hint="eastAsia"/>
        </w:rPr>
        <w:t>这44553起袭击的发生</w:t>
      </w:r>
      <w:del w:id="2281" w:author="周虹宇" w:date="2018-09-11T08:11:00Z">
        <w:r>
          <w:rPr>
            <w:rFonts w:hint="eastAsia"/>
          </w:rPr>
          <w:delText>地</w:delText>
        </w:r>
      </w:del>
      <w:ins w:id="2282" w:author="周虹宇" w:date="2018-09-11T08:11:00Z">
        <w:r>
          <w:rPr>
            <w:rFonts w:hint="eastAsia"/>
          </w:rPr>
          <w:t>位置</w:t>
        </w:r>
      </w:ins>
      <w:r>
        <w:rPr>
          <w:rFonts w:hint="eastAsia"/>
        </w:rPr>
        <w:t>接着与</w:t>
      </w:r>
      <w:del w:id="2283" w:author="周虹宇" w:date="2018-09-11T07:59:00Z">
        <w:r>
          <w:rPr>
            <w:rFonts w:hint="eastAsia"/>
          </w:rPr>
          <w:delText>政治恐怖活动</w:delText>
        </w:r>
      </w:del>
      <w:ins w:id="2284" w:author="周虹宇" w:date="2018-09-11T07:59:00Z">
        <w:r>
          <w:rPr>
            <w:rFonts w:hint="eastAsia"/>
          </w:rPr>
          <w:t>政治恐怖</w:t>
        </w:r>
      </w:ins>
      <w:r>
        <w:rPr>
          <w:rFonts w:hint="eastAsia"/>
        </w:rPr>
        <w:t>规模进行了对比。图5.2显示了1989-2015年间，全球93%左右的恐怖袭击都发生在</w:t>
      </w:r>
      <w:del w:id="2285" w:author="周虹宇" w:date="2018-09-11T07:59:00Z">
        <w:r>
          <w:rPr>
            <w:rFonts w:hint="eastAsia"/>
          </w:rPr>
          <w:delText>政治恐怖活动</w:delText>
        </w:r>
      </w:del>
      <w:ins w:id="2286" w:author="周虹宇" w:date="2018-09-11T07:59:00Z">
        <w:r>
          <w:rPr>
            <w:rFonts w:hint="eastAsia"/>
          </w:rPr>
          <w:t>政治恐怖</w:t>
        </w:r>
      </w:ins>
      <w:del w:id="2287" w:author="周虹宇" w:date="2018-09-11T08:11:00Z">
        <w:r>
          <w:rPr>
            <w:rFonts w:hint="eastAsia"/>
          </w:rPr>
          <w:delText>频发的</w:delText>
        </w:r>
      </w:del>
      <w:ins w:id="2288" w:author="周虹宇" w:date="2018-09-11T08:11:00Z">
        <w:r>
          <w:rPr>
            <w:rFonts w:hint="eastAsia"/>
          </w:rPr>
          <w:t>程度</w:t>
        </w:r>
      </w:ins>
      <w:ins w:id="2289" w:author="周虹宇" w:date="2018-09-11T08:12:00Z">
        <w:r>
          <w:rPr>
            <w:rFonts w:hint="eastAsia"/>
          </w:rPr>
          <w:t>猛烈的</w:t>
        </w:r>
      </w:ins>
      <w:r>
        <w:rPr>
          <w:rFonts w:hint="eastAsia"/>
        </w:rPr>
        <w:t>国家</w:t>
      </w:r>
      <w:ins w:id="2290" w:author="周虹宇" w:date="2018-09-11T08:12:00Z">
        <w:r>
          <w:rPr>
            <w:rFonts w:hint="eastAsia"/>
          </w:rPr>
          <w:t>中</w:t>
        </w:r>
      </w:ins>
      <w:r>
        <w:rPr>
          <w:rFonts w:hint="eastAsia"/>
        </w:rPr>
        <w:t>，不足1%的恐怖袭击发生在没有</w:t>
      </w:r>
      <w:del w:id="2291" w:author="周虹宇" w:date="2018-09-11T07:59:00Z">
        <w:r>
          <w:rPr>
            <w:rFonts w:hint="eastAsia"/>
          </w:rPr>
          <w:delText>政治恐怖活动</w:delText>
        </w:r>
      </w:del>
      <w:ins w:id="2292" w:author="周虹宇" w:date="2018-09-11T07:59:00Z">
        <w:r>
          <w:rPr>
            <w:rFonts w:hint="eastAsia"/>
          </w:rPr>
          <w:t>政治恐怖</w:t>
        </w:r>
      </w:ins>
      <w:r>
        <w:rPr>
          <w:rFonts w:hint="eastAsia"/>
        </w:rPr>
        <w:t>（如政治监禁）的国家。</w:t>
      </w:r>
    </w:p>
    <w:p/>
    <w:p/>
    <w:p/>
    <w:p/>
    <w:p/>
    <w:p/>
    <w:p/>
    <w:p/>
    <w:p/>
    <w:p/>
    <w:p/>
    <w:p/>
    <w:p/>
    <w:p/>
    <w:p/>
    <w:p/>
    <w:p/>
    <w:p/>
    <w:p/>
    <w:p/>
    <w:p/>
    <w:p/>
    <w:p/>
    <w:p/>
    <w:p/>
    <w:p/>
    <w:p/>
    <w:p/>
    <w:p/>
    <w:p/>
    <w:p>
      <w:ins w:id="2293" w:author="于 子沁" w:date="2018-09-12T20:28:00Z">
        <w:del w:id="2294" w:author="周虹宇 [2]" w:date="2018-09-14T08:21:30Z">
          <w:r>
            <w:rPr/>
            <w:drawing>
              <wp:inline distT="0" distB="0" distL="0" distR="0">
                <wp:extent cx="4404995" cy="774255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9" cstate="print">
                          <a:grayscl/>
                          <a:extLst>
                            <a:ext uri="{28A0092B-C50C-407E-A947-70E740481C1C}">
                              <a14:useLocalDpi xmlns:a14="http://schemas.microsoft.com/office/drawing/2010/main" val="0"/>
                            </a:ext>
                          </a:extLst>
                        </a:blip>
                        <a:srcRect/>
                        <a:stretch>
                          <a:fillRect/>
                        </a:stretch>
                      </pic:blipFill>
                      <pic:spPr>
                        <a:xfrm>
                          <a:off x="0" y="0"/>
                          <a:ext cx="4412810" cy="7755994"/>
                        </a:xfrm>
                        <a:prstGeom prst="rect">
                          <a:avLst/>
                        </a:prstGeom>
                        <a:noFill/>
                      </pic:spPr>
                    </pic:pic>
                  </a:graphicData>
                </a:graphic>
              </wp:inline>
            </w:drawing>
          </w:r>
        </w:del>
      </w:ins>
      <w:ins w:id="2297" w:author="周虹宇 [2]" w:date="2018-09-14T08:21:30Z">
        <w:r>
          <w:rPr/>
          <w:drawing>
            <wp:inline distT="0" distB="0" distL="0" distR="0">
              <wp:extent cx="4404995" cy="7742555"/>
              <wp:effectExtent l="0" t="0" r="14605"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89" cstate="print">
                        <a:grayscl/>
                        <a:extLst>
                          <a:ext uri="{28A0092B-C50C-407E-A947-70E740481C1C}">
                            <a14:useLocalDpi xmlns:a14="http://schemas.microsoft.com/office/drawing/2010/main" val="0"/>
                          </a:ext>
                        </a:extLst>
                      </a:blip>
                      <a:srcRect/>
                      <a:stretch>
                        <a:fillRect/>
                      </a:stretch>
                    </pic:blipFill>
                    <pic:spPr>
                      <a:xfrm>
                        <a:off x="0" y="0"/>
                        <a:ext cx="4412810" cy="7755994"/>
                      </a:xfrm>
                      <a:prstGeom prst="rect">
                        <a:avLst/>
                      </a:prstGeom>
                      <a:noFill/>
                    </pic:spPr>
                  </pic:pic>
                </a:graphicData>
              </a:graphic>
            </wp:inline>
          </w:drawing>
        </w:r>
      </w:ins>
      <w:del w:id="2299" w:author="于 子沁" w:date="2018-09-12T20:29:00Z">
        <w:r>
          <w:rPr/>
          <w:drawing>
            <wp:inline distT="0" distB="0" distL="0" distR="0">
              <wp:extent cx="5057775" cy="821182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0">
                        <a:grayscl/>
                        <a:extLst>
                          <a:ext uri="{28A0092B-C50C-407E-A947-70E740481C1C}">
                            <a14:useLocalDpi xmlns:a14="http://schemas.microsoft.com/office/drawing/2010/main" val="0"/>
                          </a:ext>
                        </a:extLst>
                      </a:blip>
                      <a:stretch>
                        <a:fillRect/>
                      </a:stretch>
                    </pic:blipFill>
                    <pic:spPr>
                      <a:xfrm>
                        <a:off x="0" y="0"/>
                        <a:ext cx="5057775" cy="8211820"/>
                      </a:xfrm>
                      <a:prstGeom prst="rect">
                        <a:avLst/>
                      </a:prstGeom>
                    </pic:spPr>
                  </pic:pic>
                </a:graphicData>
              </a:graphic>
            </wp:inline>
          </w:drawing>
        </w:r>
      </w:del>
    </w:p>
    <w:p>
      <w:r>
        <w:rPr>
          <w:rFonts w:hint="eastAsia"/>
        </w:rPr>
        <w:t>“全球93%的恐怖袭击都发生在</w:t>
      </w:r>
      <w:del w:id="2301" w:author="周虹宇" w:date="2018-09-11T07:59:00Z">
        <w:r>
          <w:rPr>
            <w:rFonts w:hint="eastAsia"/>
          </w:rPr>
          <w:delText>政治恐怖活动</w:delText>
        </w:r>
      </w:del>
      <w:ins w:id="2302" w:author="周虹宇" w:date="2018-09-11T07:59:00Z">
        <w:r>
          <w:rPr>
            <w:rFonts w:hint="eastAsia"/>
          </w:rPr>
          <w:t>政治恐怖</w:t>
        </w:r>
      </w:ins>
      <w:del w:id="2303" w:author="周虹宇" w:date="2018-09-11T08:13:00Z">
        <w:r>
          <w:rPr>
            <w:rFonts w:hint="eastAsia"/>
          </w:rPr>
          <w:delText>频发</w:delText>
        </w:r>
      </w:del>
      <w:ins w:id="2304" w:author="周虹宇" w:date="2018-09-11T08:13:00Z">
        <w:r>
          <w:rPr>
            <w:rFonts w:hint="eastAsia"/>
          </w:rPr>
          <w:t>程度猛烈</w:t>
        </w:r>
      </w:ins>
      <w:r>
        <w:rPr>
          <w:rFonts w:hint="eastAsia"/>
        </w:rPr>
        <w:t>的国家</w:t>
      </w:r>
      <w:ins w:id="2305" w:author="周虹宇" w:date="2018-09-11T08:13:00Z">
        <w:r>
          <w:rPr>
            <w:rFonts w:hint="eastAsia"/>
          </w:rPr>
          <w:t>中</w:t>
        </w:r>
      </w:ins>
      <w:r>
        <w:rPr>
          <w:rFonts w:hint="eastAsia"/>
        </w:rPr>
        <w:t>，不足1%的恐怖袭击发生在没有</w:t>
      </w:r>
      <w:del w:id="2306" w:author="周虹宇" w:date="2018-09-11T07:59:00Z">
        <w:r>
          <w:rPr>
            <w:rFonts w:hint="eastAsia"/>
          </w:rPr>
          <w:delText>政治恐怖活动</w:delText>
        </w:r>
      </w:del>
      <w:ins w:id="2307" w:author="周虹宇" w:date="2018-09-11T07:59:00Z">
        <w:r>
          <w:rPr>
            <w:rFonts w:hint="eastAsia"/>
          </w:rPr>
          <w:t>政治恐怖</w:t>
        </w:r>
      </w:ins>
      <w:r>
        <w:rPr>
          <w:rFonts w:hint="eastAsia"/>
        </w:rPr>
        <w:t>（如政治监禁）的国家。”</w:t>
      </w:r>
    </w:p>
    <w:p>
      <w:pPr>
        <w:rPr>
          <w:rFonts w:ascii="黑体" w:hAnsi="黑体" w:eastAsia="黑体"/>
          <w:b/>
          <w:sz w:val="24"/>
        </w:rPr>
      </w:pPr>
      <w:r>
        <w:rPr>
          <w:rFonts w:hint="eastAsia" w:ascii="黑体" w:hAnsi="黑体" w:eastAsia="黑体"/>
          <w:b/>
          <w:sz w:val="24"/>
        </w:rPr>
        <w:t>持续冲突与恐怖主义之间的联系</w:t>
      </w:r>
    </w:p>
    <w:p>
      <w:r>
        <w:rPr>
          <w:rFonts w:hint="eastAsia"/>
        </w:rPr>
        <w:t xml:space="preserve">    </w:t>
      </w:r>
      <w:ins w:id="2308" w:author="周虹宇" w:date="2018-09-11T08:15:00Z">
        <w:r>
          <w:rPr>
            <w:rFonts w:hint="eastAsia"/>
          </w:rPr>
          <w:t>恐怖分子的活动有其独特的动因，</w:t>
        </w:r>
      </w:ins>
      <w:ins w:id="2309" w:author="周虹宇" w:date="2018-09-11T08:17:00Z">
        <w:r>
          <w:rPr>
            <w:rFonts w:hint="eastAsia"/>
          </w:rPr>
          <w:t>主要发生在那些国内冲突范围不断扩大的国家内部。IEP将每一次</w:t>
        </w:r>
      </w:ins>
      <w:ins w:id="2310" w:author="周虹宇" w:date="2018-09-11T08:18:00Z">
        <w:r>
          <w:rPr>
            <w:rFonts w:hint="eastAsia"/>
          </w:rPr>
          <w:t>袭击</w:t>
        </w:r>
      </w:ins>
      <w:ins w:id="2311" w:author="周虹宇" w:date="2018-09-11T08:17:00Z">
        <w:r>
          <w:rPr>
            <w:rFonts w:hint="eastAsia"/>
          </w:rPr>
          <w:t>的位置与所有</w:t>
        </w:r>
      </w:ins>
      <w:ins w:id="2312" w:author="周虹宇" w:date="2018-09-11T08:22:00Z">
        <w:r>
          <w:rPr>
            <w:rFonts w:hint="eastAsia"/>
          </w:rPr>
          <w:t>至少涉及到一个国家行为体的</w:t>
        </w:r>
      </w:ins>
      <w:ins w:id="2313" w:author="周虹宇" w:date="2018-09-11T08:17:00Z">
        <w:r>
          <w:rPr>
            <w:rFonts w:hint="eastAsia"/>
          </w:rPr>
          <w:t>战斗相关</w:t>
        </w:r>
      </w:ins>
      <w:ins w:id="2314" w:author="周虹宇" w:date="2018-09-11T08:18:00Z">
        <w:r>
          <w:rPr>
            <w:rFonts w:hint="eastAsia"/>
          </w:rPr>
          <w:t>致死人数</w:t>
        </w:r>
      </w:ins>
      <w:ins w:id="2315" w:author="周虹宇" w:date="2018-09-11T08:22:00Z">
        <w:r>
          <w:rPr>
            <w:rFonts w:hint="eastAsia"/>
          </w:rPr>
          <w:t>进行</w:t>
        </w:r>
      </w:ins>
      <w:ins w:id="2316" w:author="周虹宇" w:date="2018-09-11T08:23:00Z">
        <w:r>
          <w:rPr>
            <w:rFonts w:hint="eastAsia"/>
          </w:rPr>
          <w:t>了</w:t>
        </w:r>
      </w:ins>
      <w:ins w:id="2317" w:author="周虹宇" w:date="2018-09-11T08:17:00Z">
        <w:r>
          <w:rPr>
            <w:rFonts w:hint="eastAsia"/>
          </w:rPr>
          <w:t>比较</w:t>
        </w:r>
      </w:ins>
      <w:ins w:id="2318" w:author="周虹宇" w:date="2018-09-11T08:21:00Z">
        <w:r>
          <w:rPr>
            <w:rFonts w:hint="eastAsia"/>
          </w:rPr>
          <w:t>。</w:t>
        </w:r>
      </w:ins>
      <w:del w:id="2319" w:author="周虹宇" w:date="2018-09-11T08:23:00Z">
        <w:r>
          <w:rPr>
            <w:rFonts w:hint="eastAsia"/>
          </w:rPr>
          <w:delText>恐怖活动的动机不尽相同，恐怖活动主要发生在同样经受严重内部冲突折磨的国家。</w:delText>
        </w:r>
      </w:del>
      <w:del w:id="2320" w:author="周虹宇" w:date="2018-09-11T08:23:00Z">
        <w:r>
          <w:rPr/>
          <w:delText>IEP</w:delText>
        </w:r>
      </w:del>
      <w:del w:id="2321" w:author="周虹宇" w:date="2018-09-11T08:23:00Z">
        <w:r>
          <w:rPr>
            <w:rFonts w:hint="eastAsia"/>
          </w:rPr>
          <w:delText>将每一起恐怖袭击发生地点和与死亡相关的战争相互对比。</w:delText>
        </w:r>
      </w:del>
    </w:p>
    <w:p/>
    <w:p>
      <w:r>
        <w:rPr>
          <w:rFonts w:hint="eastAsia"/>
        </w:rPr>
        <w:t xml:space="preserve">    </w:t>
      </w:r>
      <w:ins w:id="2322" w:author="周虹宇" w:date="2018-09-11T08:24:00Z">
        <w:r>
          <w:rPr>
            <w:rFonts w:hint="eastAsia"/>
          </w:rPr>
          <w:t>图5.3重点显示出，有大约50%的恐怖主义袭击发生在</w:t>
        </w:r>
      </w:ins>
      <w:ins w:id="2323" w:author="周虹宇" w:date="2018-09-11T08:25:00Z">
        <w:r>
          <w:rPr>
            <w:rFonts w:hint="eastAsia"/>
          </w:rPr>
          <w:t>有</w:t>
        </w:r>
      </w:ins>
      <w:ins w:id="2324" w:author="周虹宇" w:date="2018-09-11T08:24:00Z">
        <w:r>
          <w:rPr>
            <w:rFonts w:hint="eastAsia"/>
          </w:rPr>
          <w:t>国内</w:t>
        </w:r>
      </w:ins>
      <w:ins w:id="2325" w:author="周虹宇" w:date="2018-09-11T08:25:00Z">
        <w:r>
          <w:rPr>
            <w:rFonts w:hint="eastAsia"/>
          </w:rPr>
          <w:t>内部冲突</w:t>
        </w:r>
      </w:ins>
      <w:ins w:id="2326" w:author="周虹宇" w:date="2018-09-11T08:24:00Z">
        <w:r>
          <w:rPr>
            <w:rFonts w:hint="eastAsia"/>
          </w:rPr>
          <w:t>的国家</w:t>
        </w:r>
      </w:ins>
      <w:ins w:id="2327" w:author="周虹宇" w:date="2018-09-11T08:25:00Z">
        <w:r>
          <w:rPr>
            <w:rFonts w:hint="eastAsia"/>
          </w:rPr>
          <w:t>中</w:t>
        </w:r>
      </w:ins>
      <w:ins w:id="2328" w:author="周虹宇" w:date="2018-09-11T08:24:00Z">
        <w:r>
          <w:rPr>
            <w:rFonts w:hint="eastAsia"/>
          </w:rPr>
          <w:t>。另外41%的冲突发生在政府军事介入国际冲突的国家</w:t>
        </w:r>
      </w:ins>
      <w:ins w:id="2329" w:author="周虹宇" w:date="2018-09-11T08:25:00Z">
        <w:r>
          <w:rPr>
            <w:rFonts w:hint="eastAsia"/>
          </w:rPr>
          <w:t>中</w:t>
        </w:r>
      </w:ins>
      <w:ins w:id="2330" w:author="周虹宇" w:date="2018-09-11T08:24:00Z">
        <w:r>
          <w:rPr>
            <w:rFonts w:hint="eastAsia"/>
          </w:rPr>
          <w:t>。州际冲突的恐怖主义活动</w:t>
        </w:r>
      </w:ins>
      <w:ins w:id="2331" w:author="周虹宇" w:date="2018-09-11T08:25:00Z">
        <w:r>
          <w:rPr>
            <w:rFonts w:hint="eastAsia"/>
          </w:rPr>
          <w:t>占比</w:t>
        </w:r>
      </w:ins>
      <w:ins w:id="2332" w:author="周虹宇" w:date="2018-09-11T08:24:00Z">
        <w:r>
          <w:rPr>
            <w:rFonts w:hint="eastAsia"/>
          </w:rPr>
          <w:t>最少，只占所有恐怖主义袭击的1%。</w:t>
        </w:r>
      </w:ins>
      <w:ins w:id="2333" w:author="周虹宇" w:date="2018-09-11T08:26:00Z">
        <w:r>
          <w:rPr>
            <w:rFonts w:hint="eastAsia"/>
          </w:rPr>
          <w:t>仅</w:t>
        </w:r>
      </w:ins>
      <w:ins w:id="2334" w:author="周虹宇" w:date="2018-09-11T08:24:00Z">
        <w:r>
          <w:rPr>
            <w:rFonts w:hint="eastAsia"/>
          </w:rPr>
          <w:t>有9%的恐怖袭击发生</w:t>
        </w:r>
      </w:ins>
      <w:ins w:id="2335" w:author="周虹宇" w:date="2018-09-11T08:28:00Z">
        <w:r>
          <w:rPr>
            <w:rFonts w:hint="eastAsia"/>
          </w:rPr>
          <w:t>时，受袭国</w:t>
        </w:r>
      </w:ins>
      <w:ins w:id="2336" w:author="周虹宇" w:date="2018-09-11T08:24:00Z">
        <w:r>
          <w:rPr>
            <w:rFonts w:hint="eastAsia"/>
          </w:rPr>
          <w:t>没有</w:t>
        </w:r>
      </w:ins>
      <w:ins w:id="2337" w:author="周虹宇" w:date="2018-09-11T08:27:00Z">
        <w:r>
          <w:rPr>
            <w:rFonts w:hint="eastAsia"/>
          </w:rPr>
          <w:t>正式</w:t>
        </w:r>
      </w:ins>
      <w:ins w:id="2338" w:author="周虹宇" w:date="2018-09-11T08:24:00Z">
        <w:r>
          <w:rPr>
            <w:rFonts w:hint="eastAsia"/>
          </w:rPr>
          <w:t>参与</w:t>
        </w:r>
      </w:ins>
      <w:ins w:id="2339" w:author="周虹宇" w:date="2018-09-11T08:29:00Z">
        <w:r>
          <w:rPr>
            <w:rFonts w:hint="eastAsia"/>
          </w:rPr>
          <w:t>到</w:t>
        </w:r>
      </w:ins>
      <w:ins w:id="2340" w:author="周虹宇" w:date="2018-09-11T08:24:00Z">
        <w:r>
          <w:rPr>
            <w:rFonts w:hint="eastAsia"/>
          </w:rPr>
          <w:t>正在进行的冲突</w:t>
        </w:r>
      </w:ins>
      <w:ins w:id="2341" w:author="周虹宇" w:date="2018-09-11T08:27:00Z">
        <w:r>
          <w:rPr>
            <w:rFonts w:hint="eastAsia"/>
          </w:rPr>
          <w:t>中。</w:t>
        </w:r>
      </w:ins>
    </w:p>
    <w:p/>
    <w:p>
      <w:r>
        <w:rPr>
          <w:rFonts w:hint="eastAsia"/>
        </w:rPr>
        <w:t xml:space="preserve">    图5.3 1989-2014年发生在陷入不同种类持续冲突的国家的恐怖袭击比例（按不同国家遭遇的不同冲突划分）</w:t>
      </w:r>
    </w:p>
    <w:p>
      <w:r>
        <w:rPr>
          <w:rFonts w:hint="eastAsia"/>
        </w:rPr>
        <w:t>1989-2014年间，</w:t>
      </w:r>
      <w:ins w:id="2342" w:author="周虹宇" w:date="2018-09-11T08:30:00Z">
        <w:r>
          <w:rPr>
            <w:rFonts w:hint="eastAsia"/>
          </w:rPr>
          <w:t>有大约50%的恐怖主义袭击发生在有国内内部冲突的国家中。另外41%的冲突发生在政府军事介入国际冲突的国家中</w:t>
        </w:r>
      </w:ins>
      <w:del w:id="2343" w:author="周虹宇" w:date="2018-09-11T08:30:00Z">
        <w:r>
          <w:rPr>
            <w:rFonts w:hint="eastAsia"/>
          </w:rPr>
          <w:delText>全球大约50%的恐怖袭击都发生在正处于内部冲突的国家；另外有41%则发生在那些政府陷入国际军事纷争的国家</w:delText>
        </w:r>
      </w:del>
      <w:r>
        <w:rPr>
          <w:rFonts w:hint="eastAsia"/>
        </w:rPr>
        <w:t>；仅有0.5%的恐怖袭击发生在没有深陷冲突和</w:t>
      </w:r>
      <w:del w:id="2344" w:author="周虹宇" w:date="2018-09-11T07:59:00Z">
        <w:r>
          <w:rPr>
            <w:rFonts w:hint="eastAsia"/>
          </w:rPr>
          <w:delText>政治恐怖活动</w:delText>
        </w:r>
      </w:del>
      <w:ins w:id="2345" w:author="周虹宇" w:date="2018-09-11T07:59:00Z">
        <w:r>
          <w:rPr>
            <w:rFonts w:hint="eastAsia"/>
          </w:rPr>
          <w:t>政治恐怖</w:t>
        </w:r>
      </w:ins>
      <w:r>
        <w:rPr>
          <w:rFonts w:hint="eastAsia"/>
        </w:rPr>
        <w:t>的国家</w:t>
      </w:r>
      <w:ins w:id="2346" w:author="周虹宇" w:date="2018-09-11T08:32:00Z">
        <w:r>
          <w:rPr>
            <w:rFonts w:hint="eastAsia"/>
          </w:rPr>
          <w:t>中</w:t>
        </w:r>
      </w:ins>
      <w:r>
        <w:rPr>
          <w:rFonts w:hint="eastAsia"/>
        </w:rPr>
        <w:t>。</w:t>
      </w:r>
    </w:p>
    <w:p/>
    <w:p>
      <w:r>
        <w:rPr>
          <w:rFonts w:hint="eastAsia"/>
        </w:rPr>
        <w:t>“全球50%的恐怖袭击都发生在正处于内部冲突的国家，另外有41%则发生在那些政府陷入国际军事纷争的国家。”</w:t>
      </w:r>
    </w:p>
    <w:p>
      <w:ins w:id="2347" w:author="于 子沁" w:date="2018-09-12T20:47:00Z">
        <w:r>
          <w:rPr/>
          <w:drawing>
            <wp:inline distT="0" distB="0" distL="0" distR="0">
              <wp:extent cx="3398520" cy="915289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91" cstate="print">
                        <a:grayscl/>
                        <a:extLst>
                          <a:ext uri="{28A0092B-C50C-407E-A947-70E740481C1C}">
                            <a14:useLocalDpi xmlns:a14="http://schemas.microsoft.com/office/drawing/2010/main" val="0"/>
                          </a:ext>
                        </a:extLst>
                      </a:blip>
                      <a:srcRect/>
                      <a:stretch>
                        <a:fillRect/>
                      </a:stretch>
                    </pic:blipFill>
                    <pic:spPr>
                      <a:xfrm>
                        <a:off x="0" y="0"/>
                        <a:ext cx="3411763" cy="9187530"/>
                      </a:xfrm>
                      <a:prstGeom prst="rect">
                        <a:avLst/>
                      </a:prstGeom>
                      <a:noFill/>
                    </pic:spPr>
                  </pic:pic>
                </a:graphicData>
              </a:graphic>
            </wp:inline>
          </w:drawing>
        </w:r>
      </w:ins>
      <w:del w:id="2349" w:author="于 子沁" w:date="2018-09-12T20:48:00Z">
        <w:r>
          <w:rPr/>
          <w:drawing>
            <wp:inline distT="0" distB="0" distL="0" distR="0">
              <wp:extent cx="3308350" cy="886333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grayscl/>
                        <a:extLst>
                          <a:ext uri="{28A0092B-C50C-407E-A947-70E740481C1C}">
                            <a14:useLocalDpi xmlns:a14="http://schemas.microsoft.com/office/drawing/2010/main" val="0"/>
                          </a:ext>
                        </a:extLst>
                      </a:blip>
                      <a:stretch>
                        <a:fillRect/>
                      </a:stretch>
                    </pic:blipFill>
                    <pic:spPr>
                      <a:xfrm>
                        <a:off x="0" y="0"/>
                        <a:ext cx="3308350" cy="8863330"/>
                      </a:xfrm>
                      <a:prstGeom prst="rect">
                        <a:avLst/>
                      </a:prstGeom>
                    </pic:spPr>
                  </pic:pic>
                </a:graphicData>
              </a:graphic>
            </wp:inline>
          </w:drawing>
        </w:r>
      </w:del>
    </w:p>
    <w:p>
      <w:pPr>
        <w:pStyle w:val="3"/>
      </w:pPr>
      <w:r>
        <w:rPr>
          <w:rFonts w:hint="eastAsia"/>
        </w:rPr>
        <w:t>二、恐怖组织的统计</w:t>
      </w:r>
      <w:del w:id="2351" w:author="周虹宇" w:date="2018-09-11T08:34:00Z">
        <w:r>
          <w:rPr>
            <w:rFonts w:hint="eastAsia"/>
          </w:rPr>
          <w:delText>定性分析</w:delText>
        </w:r>
      </w:del>
      <w:ins w:id="2352" w:author="周虹宇" w:date="2018-09-11T08:34:00Z">
        <w:r>
          <w:rPr>
            <w:rFonts w:hint="eastAsia"/>
          </w:rPr>
          <w:t>属性</w:t>
        </w:r>
      </w:ins>
    </w:p>
    <w:p>
      <w:r>
        <w:rPr>
          <w:rFonts w:hint="eastAsia"/>
        </w:rPr>
        <w:t xml:space="preserve">    通过分析恐怖活动的分布以及聚集状态，可以观察到，造成大多数死亡的恐怖袭击只占恐怖袭击总数的一小部分。</w:t>
      </w:r>
      <w:del w:id="2353" w:author="周虹宇" w:date="2018-09-11T08:34:00Z">
        <w:r>
          <w:rPr>
            <w:rFonts w:hint="eastAsia"/>
          </w:rPr>
          <w:delText>其实</w:delText>
        </w:r>
      </w:del>
      <w:del w:id="2354" w:author="周虹宇" w:date="2018-09-11T08:35:00Z">
        <w:r>
          <w:rPr>
            <w:rFonts w:hint="eastAsia"/>
          </w:rPr>
          <w:delText>，</w:delText>
        </w:r>
      </w:del>
      <w:r>
        <w:rPr>
          <w:rFonts w:hint="eastAsia"/>
        </w:rPr>
        <w:t>超过一半的恐怖袭击并未导致死亡。图5.4显示，造成极高伤亡率的恐怖袭击还是占少数。自2000年，</w:t>
      </w:r>
      <w:ins w:id="2355" w:author="周虹宇" w:date="2018-09-11T08:36:00Z">
        <w:r>
          <w:rPr>
            <w:rFonts w:hint="eastAsia"/>
          </w:rPr>
          <w:t>已有</w:t>
        </w:r>
      </w:ins>
      <w:r>
        <w:rPr>
          <w:rFonts w:hint="eastAsia"/>
        </w:rPr>
        <w:t>不到75起恐怖袭击导致100</w:t>
      </w:r>
      <w:ins w:id="2356" w:author="周虹宇" w:date="2018-09-11T08:36:00Z">
        <w:r>
          <w:rPr>
            <w:rFonts w:hint="eastAsia"/>
          </w:rPr>
          <w:t>多</w:t>
        </w:r>
      </w:ins>
      <w:r>
        <w:rPr>
          <w:rFonts w:hint="eastAsia"/>
        </w:rPr>
        <w:t>人</w:t>
      </w:r>
      <w:del w:id="2357" w:author="周虹宇" w:date="2018-09-11T08:36:00Z">
        <w:r>
          <w:rPr>
            <w:rFonts w:hint="eastAsia"/>
          </w:rPr>
          <w:delText>以上</w:delText>
        </w:r>
      </w:del>
      <w:r>
        <w:rPr>
          <w:rFonts w:hint="eastAsia"/>
        </w:rPr>
        <w:t>死亡。大约20%的恐怖袭击</w:t>
      </w:r>
      <w:del w:id="2358" w:author="周虹宇" w:date="2018-09-11T08:36:00Z">
        <w:r>
          <w:rPr>
            <w:rFonts w:hint="eastAsia"/>
          </w:rPr>
          <w:delText>仅</w:delText>
        </w:r>
      </w:del>
      <w:r>
        <w:rPr>
          <w:rFonts w:hint="eastAsia"/>
        </w:rPr>
        <w:t>造成1人丧生，24%的恐怖袭击导致2到10人死亡。仅有4.3%的恐怖袭击</w:t>
      </w:r>
      <w:del w:id="2359" w:author="周虹宇" w:date="2018-09-11T08:36:00Z">
        <w:r>
          <w:rPr>
            <w:rFonts w:hint="eastAsia"/>
          </w:rPr>
          <w:delText>引起</w:delText>
        </w:r>
      </w:del>
      <w:ins w:id="2360" w:author="周虹宇" w:date="2018-09-11T08:37:00Z">
        <w:r>
          <w:rPr>
            <w:rFonts w:hint="eastAsia"/>
          </w:rPr>
          <w:t>造成</w:t>
        </w:r>
      </w:ins>
      <w:r>
        <w:rPr>
          <w:rFonts w:hint="eastAsia"/>
        </w:rPr>
        <w:t>10人以上丧生。</w:t>
      </w:r>
    </w:p>
    <w:p/>
    <w:p>
      <w:r>
        <w:rPr>
          <w:rFonts w:hint="eastAsia"/>
        </w:rPr>
        <w:t xml:space="preserve">    通过对恐怖袭击</w:t>
      </w:r>
      <w:ins w:id="2361" w:author="周虹宇" w:date="2018-09-11T08:38:00Z">
        <w:r>
          <w:rPr>
            <w:rFonts w:hint="eastAsia"/>
          </w:rPr>
          <w:t>致死的</w:t>
        </w:r>
      </w:ins>
      <w:r>
        <w:rPr>
          <w:rFonts w:hint="eastAsia"/>
        </w:rPr>
        <w:t>累计分布</w:t>
      </w:r>
      <w:ins w:id="2362" w:author="周虹宇" w:date="2018-09-11T08:38:00Z">
        <w:r>
          <w:rPr>
            <w:rFonts w:hint="eastAsia"/>
          </w:rPr>
          <w:t>进行</w:t>
        </w:r>
      </w:ins>
      <w:del w:id="2363" w:author="周虹宇" w:date="2018-09-11T08:38:00Z">
        <w:r>
          <w:rPr>
            <w:rFonts w:hint="eastAsia"/>
          </w:rPr>
          <w:delText>的</w:delText>
        </w:r>
      </w:del>
      <w:r>
        <w:rPr>
          <w:rFonts w:hint="eastAsia"/>
        </w:rPr>
        <w:t>分析，图5.5显示，自2000年起，80%的死亡人数</w:t>
      </w:r>
      <w:del w:id="2364" w:author="周虹宇" w:date="2018-09-11T08:38:00Z">
        <w:r>
          <w:rPr>
            <w:rFonts w:hint="eastAsia"/>
          </w:rPr>
          <w:delText>仅</w:delText>
        </w:r>
      </w:del>
      <w:ins w:id="2365" w:author="周虹宇" w:date="2018-09-11T08:38:00Z">
        <w:r>
          <w:rPr>
            <w:rFonts w:hint="eastAsia"/>
          </w:rPr>
          <w:t>是</w:t>
        </w:r>
      </w:ins>
      <w:r>
        <w:rPr>
          <w:rFonts w:hint="eastAsia"/>
        </w:rPr>
        <w:t>由20%的恐怖袭击造成。事实上，自2000年来</w:t>
      </w:r>
      <w:del w:id="2366" w:author="周虹宇" w:date="2018-09-11T08:38:00Z">
        <w:r>
          <w:rPr>
            <w:rFonts w:hint="eastAsia"/>
          </w:rPr>
          <w:delText>的未致人死亡的恐怖袭击就占50%</w:delText>
        </w:r>
      </w:del>
      <w:ins w:id="2367" w:author="周虹宇" w:date="2018-09-11T08:38:00Z">
        <w:r>
          <w:rPr>
            <w:rFonts w:hint="eastAsia"/>
          </w:rPr>
          <w:t>有一半的袭击未造成人员死亡</w:t>
        </w:r>
      </w:ins>
      <w:r>
        <w:rPr>
          <w:rFonts w:hint="eastAsia"/>
        </w:rPr>
        <w:t>。</w:t>
      </w:r>
      <w:del w:id="2368" w:author="周虹宇" w:date="2018-09-11T08:40:00Z">
        <w:r>
          <w:rPr>
            <w:rFonts w:hint="eastAsia"/>
          </w:rPr>
          <w:delText>这也就说明，恐怖主义死亡遵循幂律分布</w:delText>
        </w:r>
      </w:del>
      <w:ins w:id="2369" w:author="周虹宇" w:date="2018-09-11T08:40:00Z">
        <w:r>
          <w:rPr>
            <w:rFonts w:hint="eastAsia"/>
          </w:rPr>
          <w:t>这种统计特性</w:t>
        </w:r>
      </w:ins>
      <w:ins w:id="2370" w:author="周虹宇" w:date="2018-09-11T08:41:00Z">
        <w:r>
          <w:rPr>
            <w:rFonts w:hint="eastAsia"/>
          </w:rPr>
          <w:t>导致了</w:t>
        </w:r>
      </w:ins>
      <w:ins w:id="2371" w:author="周虹宇" w:date="2018-09-11T08:40:00Z">
        <w:r>
          <w:rPr>
            <w:rFonts w:hint="eastAsia"/>
          </w:rPr>
          <w:t>恐怖袭击致死人数</w:t>
        </w:r>
      </w:ins>
      <w:ins w:id="2372" w:author="周虹宇" w:date="2018-09-11T08:42:00Z">
        <w:r>
          <w:rPr>
            <w:rFonts w:hint="eastAsia"/>
          </w:rPr>
          <w:t>遵循幂律概率分布这一观察结果</w:t>
        </w:r>
      </w:ins>
      <w:r>
        <w:rPr>
          <w:rFonts w:hint="eastAsia"/>
        </w:rPr>
        <w:t>。</w:t>
      </w:r>
      <w:ins w:id="2373" w:author="周虹宇" w:date="2018-09-11T08:43:00Z">
        <w:r>
          <w:rPr>
            <w:rFonts w:hint="eastAsia"/>
          </w:rPr>
          <w:t>幂律分布在许多现象中都很常见，例如自然灾害的强度和武装冲突中</w:t>
        </w:r>
      </w:ins>
      <w:ins w:id="2374" w:author="周虹宇" w:date="2018-09-11T08:44:00Z">
        <w:r>
          <w:rPr>
            <w:rFonts w:hint="eastAsia"/>
          </w:rPr>
          <w:t>的</w:t>
        </w:r>
      </w:ins>
      <w:ins w:id="2375" w:author="周虹宇" w:date="2018-09-11T08:43:00Z">
        <w:r>
          <w:rPr>
            <w:rFonts w:hint="eastAsia"/>
          </w:rPr>
          <w:t>暴力</w:t>
        </w:r>
      </w:ins>
      <w:ins w:id="2376" w:author="周虹宇" w:date="2018-09-11T08:44:00Z">
        <w:r>
          <w:rPr>
            <w:rFonts w:hint="eastAsia"/>
          </w:rPr>
          <w:t>程度</w:t>
        </w:r>
      </w:ins>
      <w:r>
        <w:rPr>
          <w:rFonts w:hint="eastAsia"/>
        </w:rPr>
        <w:t>。</w:t>
      </w:r>
    </w:p>
    <w:p/>
    <w:p>
      <w:r>
        <w:rPr>
          <w:rFonts w:hint="eastAsia"/>
        </w:rPr>
        <w:t xml:space="preserve">    涉及到恐怖主义</w:t>
      </w:r>
      <w:ins w:id="2377" w:author="周虹宇" w:date="2018-09-11T08:45:00Z">
        <w:r>
          <w:rPr>
            <w:rFonts w:hint="eastAsia"/>
          </w:rPr>
          <w:t>中</w:t>
        </w:r>
      </w:ins>
      <w:r>
        <w:rPr>
          <w:rFonts w:hint="eastAsia"/>
        </w:rPr>
        <w:t>，恐怖组织通过暴力行径追求其目标，同时，反恐力量也试图防止袭击并与</w:t>
      </w:r>
      <w:del w:id="2378" w:author="周虹宇" w:date="2018-09-11T08:45:00Z">
        <w:r>
          <w:rPr>
            <w:rFonts w:hint="eastAsia"/>
          </w:rPr>
          <w:delText>袭击</w:delText>
        </w:r>
      </w:del>
      <w:ins w:id="2379" w:author="周虹宇" w:date="2018-09-11T08:45:00Z">
        <w:r>
          <w:rPr>
            <w:rFonts w:hint="eastAsia"/>
          </w:rPr>
          <w:t>其</w:t>
        </w:r>
      </w:ins>
      <w:r>
        <w:rPr>
          <w:rFonts w:hint="eastAsia"/>
        </w:rPr>
        <w:t>交战。在相关案例中，每一方在面临来自对方的威胁</w:t>
      </w:r>
      <w:del w:id="2380" w:author="周虹宇" w:date="2018-09-11T08:45:00Z">
        <w:r>
          <w:rPr>
            <w:rFonts w:hint="eastAsia"/>
          </w:rPr>
          <w:delText>的同</w:delText>
        </w:r>
      </w:del>
      <w:r>
        <w:rPr>
          <w:rFonts w:hint="eastAsia"/>
        </w:rPr>
        <w:t>时不断进化。在该环境下，规模更大，复杂度越高的恐怖袭击需要</w:t>
      </w:r>
      <w:ins w:id="2381" w:author="周虹宇" w:date="2018-09-11T08:45:00Z">
        <w:r>
          <w:rPr>
            <w:rFonts w:hint="eastAsia"/>
          </w:rPr>
          <w:t>更</w:t>
        </w:r>
      </w:ins>
      <w:r>
        <w:rPr>
          <w:rFonts w:hint="eastAsia"/>
        </w:rPr>
        <w:t>长时间</w:t>
      </w:r>
      <w:ins w:id="2382" w:author="周虹宇" w:date="2018-09-11T08:46:00Z">
        <w:r>
          <w:rPr>
            <w:rFonts w:hint="eastAsia"/>
          </w:rPr>
          <w:t>去</w:t>
        </w:r>
      </w:ins>
      <w:r>
        <w:rPr>
          <w:rFonts w:hint="eastAsia"/>
        </w:rPr>
        <w:t>规划，因此，这样的恐怖袭击也越容易被阻止，进而难以或毫无可能进行到底。</w:t>
      </w:r>
    </w:p>
    <w:p/>
    <w:p>
      <w:r>
        <w:rPr>
          <w:rFonts w:hint="eastAsia"/>
        </w:rPr>
        <w:t xml:space="preserve">    由于恐怖袭击死亡遵循幂律分布，可以预想到，一起既定恐怖袭击造成死亡人数与造成相同死亡人数的恐怖袭击的数量为对数关系。此结论</w:t>
      </w:r>
      <w:del w:id="2383" w:author="周虹宇" w:date="2018-09-11T08:46:00Z">
        <w:r>
          <w:rPr>
            <w:rFonts w:hint="eastAsia"/>
          </w:rPr>
          <w:delText>在观察后已得到证实</w:delText>
        </w:r>
      </w:del>
      <w:ins w:id="2384" w:author="周虹宇" w:date="2018-09-11T08:47:00Z">
        <w:r>
          <w:rPr>
            <w:rFonts w:hint="eastAsia"/>
          </w:rPr>
          <w:t>是观察后得出的</w:t>
        </w:r>
      </w:ins>
      <w:r>
        <w:rPr>
          <w:rFonts w:hint="eastAsia"/>
        </w:rPr>
        <w:t>，如图5.6所示，与9·11事件、7/7伦敦袭击、马德里火车爆炸案、别斯兰学校人质危机规模相当的恐怖袭击少之又少，但完全</w:t>
      </w:r>
      <w:del w:id="2385" w:author="周虹宇" w:date="2018-09-11T08:47:00Z">
        <w:r>
          <w:rPr>
            <w:rFonts w:hint="eastAsia"/>
          </w:rPr>
          <w:delText>还</w:delText>
        </w:r>
      </w:del>
      <w:r>
        <w:rPr>
          <w:rFonts w:hint="eastAsia"/>
        </w:rPr>
        <w:t>有</w:t>
      </w:r>
      <w:ins w:id="2386" w:author="周虹宇" w:date="2018-09-11T08:47:00Z">
        <w:r>
          <w:rPr>
            <w:rFonts w:hint="eastAsia"/>
          </w:rPr>
          <w:t>重现的</w:t>
        </w:r>
      </w:ins>
      <w:r>
        <w:rPr>
          <w:rFonts w:hint="eastAsia"/>
        </w:rPr>
        <w:t>可能</w:t>
      </w:r>
      <w:ins w:id="2387" w:author="周虹宇" w:date="2018-09-11T08:47:00Z">
        <w:r>
          <w:rPr>
            <w:rFonts w:hint="eastAsia"/>
          </w:rPr>
          <w:t>性</w:t>
        </w:r>
      </w:ins>
      <w:del w:id="2388" w:author="周虹宇" w:date="2018-09-11T08:47:00Z">
        <w:r>
          <w:rPr>
            <w:rFonts w:hint="eastAsia"/>
          </w:rPr>
          <w:delText>重现</w:delText>
        </w:r>
      </w:del>
      <w:r>
        <w:rPr>
          <w:rFonts w:hint="eastAsia"/>
        </w:rPr>
        <w:t>。</w:t>
      </w:r>
    </w:p>
    <w:p/>
    <w:p>
      <w:r>
        <w:rPr>
          <w:rFonts w:hint="eastAsia"/>
        </w:rPr>
        <w:t xml:space="preserve">    图5.6显示了自2000年</w:t>
      </w:r>
      <w:ins w:id="2389" w:author="周虹宇" w:date="2018-09-11T08:47:00Z">
        <w:r>
          <w:rPr>
            <w:rFonts w:hint="eastAsia"/>
          </w:rPr>
          <w:t>来</w:t>
        </w:r>
      </w:ins>
      <w:r>
        <w:rPr>
          <w:rFonts w:hint="eastAsia"/>
        </w:rPr>
        <w:t>全球恐怖袭击死亡的幂律分布。该图显示了一</w:t>
      </w:r>
      <w:ins w:id="2390" w:author="周虹宇" w:date="2018-09-11T08:49:00Z">
        <w:r>
          <w:rPr>
            <w:rFonts w:hint="eastAsia"/>
          </w:rPr>
          <w:t>种可能性，即任何</w:t>
        </w:r>
      </w:ins>
      <w:del w:id="2391" w:author="周虹宇" w:date="2018-09-11T08:49:00Z">
        <w:r>
          <w:rPr>
            <w:rFonts w:hint="eastAsia"/>
          </w:rPr>
          <w:delText>起</w:delText>
        </w:r>
      </w:del>
      <w:r>
        <w:rPr>
          <w:rFonts w:hint="eastAsia"/>
        </w:rPr>
        <w:t>恐怖袭击</w:t>
      </w:r>
      <w:del w:id="2392" w:author="周虹宇" w:date="2018-09-11T08:50:00Z">
        <w:r>
          <w:rPr>
            <w:rFonts w:hint="eastAsia"/>
          </w:rPr>
          <w:delText>致死特定</w:delText>
        </w:r>
      </w:del>
      <w:ins w:id="2393" w:author="周虹宇" w:date="2018-09-11T08:50:00Z">
        <w:r>
          <w:rPr>
            <w:rFonts w:hint="eastAsia"/>
          </w:rPr>
          <w:t>造成一定</w:t>
        </w:r>
      </w:ins>
      <w:r>
        <w:rPr>
          <w:rFonts w:hint="eastAsia"/>
        </w:rPr>
        <w:t>数量人员</w:t>
      </w:r>
      <w:ins w:id="2394" w:author="周虹宇" w:date="2018-09-11T08:50:00Z">
        <w:r>
          <w:rPr>
            <w:rFonts w:hint="eastAsia"/>
          </w:rPr>
          <w:t>死亡</w:t>
        </w:r>
      </w:ins>
      <w:r>
        <w:rPr>
          <w:rFonts w:hint="eastAsia"/>
        </w:rPr>
        <w:t>的可能性。比如，据图，一起恐怖袭击致死10人或10人以上的可能性为10%，一起恐怖袭击致死100人或100人以上的可能性为1%左右。</w:t>
      </w:r>
    </w:p>
    <w:p/>
    <w:p>
      <w:r>
        <w:rPr>
          <w:rFonts w:hint="eastAsia"/>
        </w:rPr>
        <w:t xml:space="preserve">    幂律分布有</w:t>
      </w:r>
      <w:del w:id="2395" w:author="周虹宇" w:date="2018-09-11T08:51:00Z">
        <w:r>
          <w:rPr>
            <w:rFonts w:hint="eastAsia"/>
          </w:rPr>
          <w:delText>以下</w:delText>
        </w:r>
      </w:del>
      <w:ins w:id="2396" w:author="周虹宇" w:date="2018-09-11T08:51:00Z">
        <w:r>
          <w:rPr>
            <w:rFonts w:hint="eastAsia"/>
          </w:rPr>
          <w:t>许多</w:t>
        </w:r>
      </w:ins>
      <w:r>
        <w:rPr>
          <w:rFonts w:hint="eastAsia"/>
        </w:rPr>
        <w:t>实际用处：</w:t>
      </w:r>
    </w:p>
    <w:p>
      <w:r>
        <w:rPr>
          <w:rFonts w:hint="eastAsia"/>
        </w:rPr>
        <w:t>（一）在已知事件及发展趋势的基础上，可以大概预测未来恐怖袭击死亡率；</w:t>
      </w:r>
    </w:p>
    <w:p>
      <w:r>
        <w:rPr>
          <w:rFonts w:hint="eastAsia"/>
        </w:rPr>
        <w:t>（二）估计恐怖主义组织的发展趋势；</w:t>
      </w:r>
    </w:p>
    <w:p>
      <w:r>
        <w:rPr>
          <w:rFonts w:hint="eastAsia"/>
        </w:rPr>
        <w:t>（三）幂律分布的变化可以显示反恐行动的成败。</w:t>
      </w:r>
    </w:p>
    <w:p/>
    <w:p>
      <w:r>
        <w:rPr>
          <w:rFonts w:hint="eastAsia"/>
        </w:rPr>
        <w:t xml:space="preserve">    </w:t>
      </w:r>
      <w:ins w:id="2397" w:author="周虹宇" w:date="2018-09-11T08:53:00Z">
        <w:r>
          <w:rPr>
            <w:rFonts w:hint="eastAsia"/>
          </w:rPr>
          <w:t>有趣的是，恐怖主义的幂律性质与许多因素无关</w:t>
        </w:r>
      </w:ins>
      <w:r>
        <w:rPr>
          <w:rFonts w:hint="eastAsia"/>
        </w:rPr>
        <w:t>。通过对大型恐怖袭击死亡分布数据的分析，</w:t>
      </w:r>
      <w:ins w:id="2398" w:author="周虹宇" w:date="2018-09-11T08:53:00Z">
        <w:r>
          <w:rPr>
            <w:rFonts w:hint="eastAsia"/>
          </w:rPr>
          <w:t>发现其分布不仅与全球死亡人数的分布有惊人的相似之处，而且</w:t>
        </w:r>
      </w:ins>
      <w:ins w:id="2399" w:author="周虹宇" w:date="2018-09-11T08:54:00Z">
        <w:r>
          <w:rPr>
            <w:rFonts w:hint="eastAsia"/>
          </w:rPr>
          <w:t>国家</w:t>
        </w:r>
      </w:ins>
      <w:ins w:id="2400" w:author="周虹宇" w:date="2018-09-11T08:53:00Z">
        <w:r>
          <w:rPr>
            <w:rFonts w:hint="eastAsia"/>
          </w:rPr>
          <w:t>之间也有惊人的相似之处</w:t>
        </w:r>
      </w:ins>
      <w:r>
        <w:rPr>
          <w:rFonts w:hint="eastAsia"/>
        </w:rPr>
        <w:t>。图5.7显示了</w:t>
      </w:r>
      <w:r>
        <w:t>GTD</w:t>
      </w:r>
      <w:r>
        <w:rPr>
          <w:rFonts w:hint="eastAsia"/>
        </w:rPr>
        <w:t>记录的7个规模最大的恐怖组织发动的致死恐怖袭击在全球的分布</w:t>
      </w:r>
      <w:ins w:id="2401" w:author="周虹宇" w:date="2018-09-11T08:54:00Z">
        <w:r>
          <w:rPr>
            <w:rFonts w:hint="eastAsia"/>
          </w:rPr>
          <w:t>情况</w:t>
        </w:r>
      </w:ins>
      <w:r>
        <w:rPr>
          <w:rFonts w:hint="eastAsia"/>
        </w:rPr>
        <w:t>。</w:t>
      </w:r>
    </w:p>
    <w:p/>
    <w:p>
      <w:r>
        <w:rPr>
          <w:rFonts w:hint="eastAsia"/>
        </w:rPr>
        <w:t xml:space="preserve">    虽然每年每起恐怖袭击死亡人数和恐怖袭击总数各有不同，但是总体的幂律分布是大体一致的。通过该分布也可以看出每一个恐怖组织</w:t>
      </w:r>
      <w:del w:id="2402" w:author="周虹宇" w:date="2018-09-11T08:55:00Z">
        <w:r>
          <w:rPr>
            <w:rFonts w:hint="eastAsia"/>
          </w:rPr>
          <w:delText>在</w:delText>
        </w:r>
      </w:del>
      <w:ins w:id="2403" w:author="周虹宇" w:date="2018-09-11T08:55:00Z">
        <w:r>
          <w:rPr>
            <w:rFonts w:hint="eastAsia"/>
          </w:rPr>
          <w:t>为</w:t>
        </w:r>
      </w:ins>
      <w:r>
        <w:rPr>
          <w:rFonts w:hint="eastAsia"/>
        </w:rPr>
        <w:t>实现其目标而采</w:t>
      </w:r>
      <w:ins w:id="2404" w:author="周虹宇" w:date="2018-09-11T08:55:00Z">
        <w:r>
          <w:rPr>
            <w:rFonts w:hint="eastAsia"/>
          </w:rPr>
          <w:t>用</w:t>
        </w:r>
      </w:ins>
      <w:del w:id="2405" w:author="周虹宇" w:date="2018-09-11T08:55:00Z">
        <w:r>
          <w:rPr>
            <w:rFonts w:hint="eastAsia"/>
          </w:rPr>
          <w:delText>取</w:delText>
        </w:r>
      </w:del>
      <w:r>
        <w:rPr>
          <w:rFonts w:hint="eastAsia"/>
        </w:rPr>
        <w:t>的不同暴力袭击方式。就比如说爱尔兰共和军，</w:t>
      </w:r>
      <w:ins w:id="2406" w:author="周虹宇" w:date="2018-09-11T09:00:00Z">
        <w:r>
          <w:rPr>
            <w:rFonts w:hint="eastAsia"/>
          </w:rPr>
          <w:t>将</w:t>
        </w:r>
      </w:ins>
      <w:del w:id="2407" w:author="周虹宇" w:date="2018-09-11T08:58:00Z">
        <w:r>
          <w:rPr>
            <w:rFonts w:hint="eastAsia"/>
          </w:rPr>
          <w:delText>将</w:delText>
        </w:r>
      </w:del>
      <w:r>
        <w:rPr>
          <w:rFonts w:hint="eastAsia"/>
        </w:rPr>
        <w:t>恐怖袭击作为</w:t>
      </w:r>
      <w:ins w:id="2408" w:author="周虹宇" w:date="2018-09-11T09:00:00Z">
        <w:r>
          <w:rPr>
            <w:rFonts w:hint="eastAsia"/>
          </w:rPr>
          <w:t>一种发出</w:t>
        </w:r>
      </w:ins>
      <w:del w:id="2409" w:author="周虹宇" w:date="2018-09-11T08:58:00Z">
        <w:r>
          <w:rPr>
            <w:rFonts w:hint="eastAsia"/>
          </w:rPr>
          <w:delText>发出</w:delText>
        </w:r>
      </w:del>
      <w:r>
        <w:rPr>
          <w:rFonts w:hint="eastAsia"/>
        </w:rPr>
        <w:t>信号</w:t>
      </w:r>
      <w:del w:id="2410" w:author="周虹宇" w:date="2018-09-11T08:58:00Z">
        <w:r>
          <w:rPr>
            <w:rFonts w:hint="eastAsia"/>
          </w:rPr>
          <w:delText>诉求</w:delText>
        </w:r>
      </w:del>
      <w:r>
        <w:rPr>
          <w:rFonts w:hint="eastAsia"/>
        </w:rPr>
        <w:t>的策略</w:t>
      </w:r>
      <w:ins w:id="2411" w:author="周虹宇" w:date="2018-09-11T09:00:00Z">
        <w:r>
          <w:rPr>
            <w:rFonts w:hint="eastAsia"/>
          </w:rPr>
          <w:t>手段sho</w:t>
        </w:r>
      </w:ins>
      <w:r>
        <w:rPr>
          <w:rFonts w:hint="eastAsia"/>
        </w:rPr>
        <w:t>，而不</w:t>
      </w:r>
      <w:del w:id="2412" w:author="周虹宇" w:date="2018-09-11T08:58:00Z">
        <w:r>
          <w:rPr>
            <w:rFonts w:hint="eastAsia"/>
          </w:rPr>
          <w:delText>仅仅</w:delText>
        </w:r>
      </w:del>
      <w:r>
        <w:rPr>
          <w:rFonts w:hint="eastAsia"/>
        </w:rPr>
        <w:t>是</w:t>
      </w:r>
      <w:ins w:id="2413" w:author="周虹宇" w:date="2018-09-11T08:58:00Z">
        <w:r>
          <w:rPr>
            <w:rFonts w:hint="eastAsia"/>
          </w:rPr>
          <w:t>要</w:t>
        </w:r>
      </w:ins>
      <w:r>
        <w:rPr>
          <w:rFonts w:hint="eastAsia"/>
        </w:rPr>
        <w:t>造成大规模的平民伤亡，因此爱尔兰共和军发动大规模恐怖袭击的可能性很低。</w:t>
      </w:r>
    </w:p>
    <w:p/>
    <w:p>
      <w:r>
        <w:rPr>
          <w:rFonts w:hint="eastAsia"/>
        </w:rPr>
        <w:t xml:space="preserve">    然而，</w:t>
      </w:r>
      <w:r>
        <w:t>GTD</w:t>
      </w:r>
      <w:r>
        <w:rPr>
          <w:rFonts w:hint="eastAsia"/>
        </w:rPr>
        <w:t>记录的其他六个恐怖组织在发动的运动中，</w:t>
      </w:r>
      <w:ins w:id="2414" w:author="周虹宇" w:date="2018-09-11T09:01:00Z">
        <w:r>
          <w:rPr>
            <w:rFonts w:hint="eastAsia"/>
          </w:rPr>
          <w:t>以</w:t>
        </w:r>
      </w:ins>
      <w:r>
        <w:rPr>
          <w:rFonts w:hint="eastAsia"/>
        </w:rPr>
        <w:t>暴力袭击为主。总的来说，塔利班、索马里青年党、哥伦比亚革命武装力量恐怖袭击</w:t>
      </w:r>
      <w:del w:id="2415" w:author="周虹宇" w:date="2018-09-11T09:01:00Z">
        <w:r>
          <w:rPr>
            <w:rFonts w:hint="eastAsia"/>
          </w:rPr>
          <w:delText>死亡</w:delText>
        </w:r>
      </w:del>
      <w:ins w:id="2416" w:author="周虹宇" w:date="2018-09-11T09:01:00Z">
        <w:r>
          <w:rPr>
            <w:rFonts w:hint="eastAsia"/>
          </w:rPr>
          <w:t>致死人数</w:t>
        </w:r>
      </w:ins>
      <w:r>
        <w:rPr>
          <w:rFonts w:hint="eastAsia"/>
        </w:rPr>
        <w:t>分布几乎一致，然而，“博科圣地”、伊斯兰国恐怖袭击死亡分布则与泰米尔猛虎组织19世纪</w:t>
      </w:r>
      <w:del w:id="2417" w:author="周虹宇" w:date="2018-09-11T09:01:00Z">
        <w:r>
          <w:rPr>
            <w:rFonts w:hint="eastAsia"/>
          </w:rPr>
          <w:delText>于</w:delText>
        </w:r>
      </w:del>
      <w:ins w:id="2418" w:author="周虹宇" w:date="2018-09-11T09:01:00Z">
        <w:r>
          <w:rPr>
            <w:rFonts w:hint="eastAsia"/>
          </w:rPr>
          <w:t>在</w:t>
        </w:r>
      </w:ins>
      <w:r>
        <w:rPr>
          <w:rFonts w:hint="eastAsia"/>
        </w:rPr>
        <w:t>斯里兰卡恐怖袭击</w:t>
      </w:r>
      <w:ins w:id="2419" w:author="周虹宇" w:date="2018-09-11T09:01:00Z">
        <w:r>
          <w:rPr>
            <w:rFonts w:hint="eastAsia"/>
          </w:rPr>
          <w:t>致死人数大的</w:t>
        </w:r>
      </w:ins>
      <w:del w:id="2420" w:author="周虹宇" w:date="2018-09-11T09:01:00Z">
        <w:r>
          <w:rPr>
            <w:rFonts w:hint="eastAsia"/>
          </w:rPr>
          <w:delText>死亡</w:delText>
        </w:r>
      </w:del>
      <w:r>
        <w:rPr>
          <w:rFonts w:hint="eastAsia"/>
        </w:rPr>
        <w:t>分布更加类似。所有恐怖组织中，伊斯兰国大规模恐怖袭击增加的可能性最大。但该估计也</w:t>
      </w:r>
      <w:ins w:id="2421" w:author="周虹宇" w:date="2018-09-11T09:02:00Z">
        <w:r>
          <w:rPr>
            <w:rFonts w:hint="eastAsia"/>
          </w:rPr>
          <w:t>只</w:t>
        </w:r>
      </w:ins>
      <w:del w:id="2422" w:author="周虹宇" w:date="2018-09-11T09:02:00Z">
        <w:r>
          <w:rPr>
            <w:rFonts w:hint="eastAsia"/>
          </w:rPr>
          <w:delText>不过</w:delText>
        </w:r>
      </w:del>
      <w:r>
        <w:rPr>
          <w:rFonts w:hint="eastAsia"/>
        </w:rPr>
        <w:t>是建立在极少的恐怖袭击基础之上，因此不足为道。独狼式袭击也遵循着相同的幂律分布。</w:t>
      </w:r>
    </w:p>
    <w:p/>
    <w:p>
      <w:r>
        <w:rPr>
          <w:rFonts w:hint="eastAsia"/>
        </w:rPr>
        <w:t>“一起恐怖袭击致死人数达十人或十人以上的几率为10%，而一起恐怖袭击致死人数达一百人或以上的概率则在1%左右。”</w:t>
      </w:r>
    </w:p>
    <w:p/>
    <w:p/>
    <w:p/>
    <w:p>
      <w:ins w:id="2423" w:author="于 子沁" w:date="2018-09-12T21:00:00Z">
        <w:r>
          <w:rPr/>
          <w:drawing>
            <wp:inline distT="0" distB="0" distL="0" distR="0">
              <wp:extent cx="4860925" cy="4300220"/>
              <wp:effectExtent l="0" t="0" r="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93" cstate="print">
                        <a:grayscl/>
                        <a:extLst>
                          <a:ext uri="{28A0092B-C50C-407E-A947-70E740481C1C}">
                            <a14:useLocalDpi xmlns:a14="http://schemas.microsoft.com/office/drawing/2010/main" val="0"/>
                          </a:ext>
                        </a:extLst>
                      </a:blip>
                      <a:srcRect/>
                      <a:stretch>
                        <a:fillRect/>
                      </a:stretch>
                    </pic:blipFill>
                    <pic:spPr>
                      <a:xfrm>
                        <a:off x="0" y="0"/>
                        <a:ext cx="4867629" cy="4306146"/>
                      </a:xfrm>
                      <a:prstGeom prst="rect">
                        <a:avLst/>
                      </a:prstGeom>
                      <a:noFill/>
                    </pic:spPr>
                  </pic:pic>
                </a:graphicData>
              </a:graphic>
            </wp:inline>
          </w:drawing>
        </w:r>
      </w:ins>
      <w:del w:id="2425" w:author="于 子沁" w:date="2018-09-12T21:00:00Z">
        <w:r>
          <w:rPr/>
          <w:drawing>
            <wp:inline distT="0" distB="0" distL="0" distR="0">
              <wp:extent cx="5274310" cy="46469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4">
                        <a:grayscl/>
                        <a:extLst>
                          <a:ext uri="{28A0092B-C50C-407E-A947-70E740481C1C}">
                            <a14:useLocalDpi xmlns:a14="http://schemas.microsoft.com/office/drawing/2010/main" val="0"/>
                          </a:ext>
                        </a:extLst>
                      </a:blip>
                      <a:stretch>
                        <a:fillRect/>
                      </a:stretch>
                    </pic:blipFill>
                    <pic:spPr>
                      <a:xfrm>
                        <a:off x="0" y="0"/>
                        <a:ext cx="5274310" cy="4646930"/>
                      </a:xfrm>
                      <a:prstGeom prst="rect">
                        <a:avLst/>
                      </a:prstGeom>
                    </pic:spPr>
                  </pic:pic>
                </a:graphicData>
              </a:graphic>
            </wp:inline>
          </w:drawing>
        </w:r>
      </w:del>
    </w:p>
    <w:p/>
    <w:p/>
    <w:p/>
    <w:p/>
    <w:p/>
    <w:p/>
    <w:p/>
    <w:p/>
    <w:p/>
    <w:p/>
    <w:p/>
    <w:p>
      <w:ins w:id="2427" w:author="于 子沁" w:date="2018-09-12T21:11:00Z">
        <w:r>
          <w:rPr/>
          <w:drawing>
            <wp:inline distT="0" distB="0" distL="0" distR="0">
              <wp:extent cx="4225290" cy="4994910"/>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95" cstate="print">
                        <a:grayscl/>
                        <a:extLst>
                          <a:ext uri="{28A0092B-C50C-407E-A947-70E740481C1C}">
                            <a14:useLocalDpi xmlns:a14="http://schemas.microsoft.com/office/drawing/2010/main" val="0"/>
                          </a:ext>
                        </a:extLst>
                      </a:blip>
                      <a:srcRect/>
                      <a:stretch>
                        <a:fillRect/>
                      </a:stretch>
                    </pic:blipFill>
                    <pic:spPr>
                      <a:xfrm>
                        <a:off x="0" y="0"/>
                        <a:ext cx="4234256" cy="5005446"/>
                      </a:xfrm>
                      <a:prstGeom prst="rect">
                        <a:avLst/>
                      </a:prstGeom>
                      <a:noFill/>
                    </pic:spPr>
                  </pic:pic>
                </a:graphicData>
              </a:graphic>
            </wp:inline>
          </w:drawing>
        </w:r>
      </w:ins>
      <w:del w:id="2429" w:author="于 子沁" w:date="2018-09-12T21:11:00Z">
        <w:r>
          <w:rPr/>
          <w:drawing>
            <wp:inline distT="0" distB="0" distL="0" distR="0">
              <wp:extent cx="5274310" cy="62445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6">
                        <a:grayscl/>
                        <a:extLst>
                          <a:ext uri="{28A0092B-C50C-407E-A947-70E740481C1C}">
                            <a14:useLocalDpi xmlns:a14="http://schemas.microsoft.com/office/drawing/2010/main" val="0"/>
                          </a:ext>
                        </a:extLst>
                      </a:blip>
                      <a:stretch>
                        <a:fillRect/>
                      </a:stretch>
                    </pic:blipFill>
                    <pic:spPr>
                      <a:xfrm>
                        <a:off x="0" y="0"/>
                        <a:ext cx="5274310" cy="6244590"/>
                      </a:xfrm>
                      <a:prstGeom prst="rect">
                        <a:avLst/>
                      </a:prstGeom>
                    </pic:spPr>
                  </pic:pic>
                </a:graphicData>
              </a:graphic>
            </wp:inline>
          </w:drawing>
        </w:r>
      </w:del>
    </w:p>
    <w:p/>
    <w:p/>
    <w:p/>
    <w:p/>
    <w:p/>
    <w:p/>
    <w:p/>
    <w:p/>
    <w:p/>
    <w:p/>
    <w:p/>
    <w:p/>
    <w:p>
      <w:ins w:id="2431" w:author="于 子沁" w:date="2018-09-12T21:18:00Z">
        <w:r>
          <w:rPr/>
          <w:drawing>
            <wp:inline distT="0" distB="0" distL="0" distR="0">
              <wp:extent cx="4232275" cy="52946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97" cstate="print">
                        <a:grayscl/>
                        <a:extLst>
                          <a:ext uri="{28A0092B-C50C-407E-A947-70E740481C1C}">
                            <a14:useLocalDpi xmlns:a14="http://schemas.microsoft.com/office/drawing/2010/main" val="0"/>
                          </a:ext>
                        </a:extLst>
                      </a:blip>
                      <a:srcRect/>
                      <a:stretch>
                        <a:fillRect/>
                      </a:stretch>
                    </pic:blipFill>
                    <pic:spPr>
                      <a:xfrm>
                        <a:off x="0" y="0"/>
                        <a:ext cx="4239747" cy="5303955"/>
                      </a:xfrm>
                      <a:prstGeom prst="rect">
                        <a:avLst/>
                      </a:prstGeom>
                      <a:noFill/>
                    </pic:spPr>
                  </pic:pic>
                </a:graphicData>
              </a:graphic>
            </wp:inline>
          </w:drawing>
        </w:r>
      </w:ins>
      <w:del w:id="2433" w:author="于 子沁" w:date="2018-09-12T21:19:00Z">
        <w:r>
          <w:rPr/>
          <w:drawing>
            <wp:inline distT="0" distB="0" distL="0" distR="0">
              <wp:extent cx="5274310" cy="67862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8">
                        <a:grayscl/>
                        <a:extLst>
                          <a:ext uri="{28A0092B-C50C-407E-A947-70E740481C1C}">
                            <a14:useLocalDpi xmlns:a14="http://schemas.microsoft.com/office/drawing/2010/main" val="0"/>
                          </a:ext>
                        </a:extLst>
                      </a:blip>
                      <a:stretch>
                        <a:fillRect/>
                      </a:stretch>
                    </pic:blipFill>
                    <pic:spPr>
                      <a:xfrm>
                        <a:off x="0" y="0"/>
                        <a:ext cx="5274310" cy="6786245"/>
                      </a:xfrm>
                      <a:prstGeom prst="rect">
                        <a:avLst/>
                      </a:prstGeom>
                    </pic:spPr>
                  </pic:pic>
                </a:graphicData>
              </a:graphic>
            </wp:inline>
          </w:drawing>
        </w:r>
      </w:del>
    </w:p>
    <w:p/>
    <w:p/>
    <w:p/>
    <w:p/>
    <w:p/>
    <w:p/>
    <w:p/>
    <w:p/>
    <w:p/>
    <w:p>
      <w:ins w:id="2435" w:author="于 子沁" w:date="2018-09-13T08:18:00Z">
        <w:r>
          <w:rPr/>
          <w:drawing>
            <wp:inline distT="0" distB="0" distL="0" distR="0">
              <wp:extent cx="4632325" cy="7042150"/>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99" cstate="print">
                        <a:grayscl/>
                        <a:extLst>
                          <a:ext uri="{28A0092B-C50C-407E-A947-70E740481C1C}">
                            <a14:useLocalDpi xmlns:a14="http://schemas.microsoft.com/office/drawing/2010/main" val="0"/>
                          </a:ext>
                        </a:extLst>
                      </a:blip>
                      <a:srcRect/>
                      <a:stretch>
                        <a:fillRect/>
                      </a:stretch>
                    </pic:blipFill>
                    <pic:spPr>
                      <a:xfrm>
                        <a:off x="0" y="0"/>
                        <a:ext cx="4637272" cy="7049379"/>
                      </a:xfrm>
                      <a:prstGeom prst="rect">
                        <a:avLst/>
                      </a:prstGeom>
                      <a:noFill/>
                    </pic:spPr>
                  </pic:pic>
                </a:graphicData>
              </a:graphic>
            </wp:inline>
          </w:drawing>
        </w:r>
      </w:ins>
      <w:del w:id="2437" w:author="于 子沁" w:date="2018-09-13T08:19:00Z">
        <w:r>
          <w:rPr/>
          <w:drawing>
            <wp:inline distT="0" distB="0" distL="0" distR="0">
              <wp:extent cx="5274310" cy="79540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0">
                        <a:grayscl/>
                        <a:extLst>
                          <a:ext uri="{28A0092B-C50C-407E-A947-70E740481C1C}">
                            <a14:useLocalDpi xmlns:a14="http://schemas.microsoft.com/office/drawing/2010/main" val="0"/>
                          </a:ext>
                        </a:extLst>
                      </a:blip>
                      <a:stretch>
                        <a:fillRect/>
                      </a:stretch>
                    </pic:blipFill>
                    <pic:spPr>
                      <a:xfrm>
                        <a:off x="0" y="0"/>
                        <a:ext cx="5274310" cy="7954010"/>
                      </a:xfrm>
                      <a:prstGeom prst="rect">
                        <a:avLst/>
                      </a:prstGeom>
                    </pic:spPr>
                  </pic:pic>
                </a:graphicData>
              </a:graphic>
            </wp:inline>
          </w:drawing>
        </w:r>
      </w:del>
    </w:p>
    <w:p>
      <w:r>
        <w:rPr>
          <w:rFonts w:hint="eastAsia"/>
        </w:rPr>
        <w:t>“自2000年来，造成全球80%恐怖袭击死亡的恐怖袭击仅占总数的20%。该数据显示，恐怖袭击</w:t>
      </w:r>
      <w:del w:id="2439" w:author="周虹宇" w:date="2018-09-11T09:03:00Z">
        <w:r>
          <w:rPr>
            <w:rFonts w:hint="eastAsia"/>
          </w:rPr>
          <w:delText>死亡</w:delText>
        </w:r>
      </w:del>
      <w:ins w:id="2440" w:author="周虹宇" w:date="2018-09-11T09:03:00Z">
        <w:r>
          <w:rPr>
            <w:rFonts w:hint="eastAsia"/>
          </w:rPr>
          <w:t>致死人数</w:t>
        </w:r>
      </w:ins>
      <w:r>
        <w:rPr>
          <w:rFonts w:hint="eastAsia"/>
        </w:rPr>
        <w:t>符合幂律分布。”</w:t>
      </w:r>
    </w:p>
    <w:p/>
    <w:p>
      <w:r>
        <w:rPr>
          <w:rFonts w:hint="eastAsia"/>
        </w:rPr>
        <w:t>附录表格：</w:t>
      </w:r>
    </w:p>
    <w:p>
      <w:r>
        <w:rPr>
          <w:rFonts w:hint="eastAsia"/>
        </w:rPr>
        <w:drawing>
          <wp:inline distT="0" distB="0" distL="0" distR="0">
            <wp:extent cx="2792095" cy="6888480"/>
            <wp:effectExtent l="0" t="0" r="825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1">
                      <a:grayscl/>
                      <a:extLst>
                        <a:ext uri="{28A0092B-C50C-407E-A947-70E740481C1C}">
                          <a14:useLocalDpi xmlns:a14="http://schemas.microsoft.com/office/drawing/2010/main" val="0"/>
                        </a:ext>
                      </a:extLst>
                    </a:blip>
                    <a:stretch>
                      <a:fillRect/>
                    </a:stretch>
                  </pic:blipFill>
                  <pic:spPr>
                    <a:xfrm>
                      <a:off x="0" y="0"/>
                      <a:ext cx="2792210" cy="6889077"/>
                    </a:xfrm>
                    <a:prstGeom prst="rect">
                      <a:avLst/>
                    </a:prstGeom>
                  </pic:spPr>
                </pic:pic>
              </a:graphicData>
            </a:graphic>
          </wp:inline>
        </w:drawing>
      </w:r>
    </w:p>
    <w:p/>
    <w:p>
      <w:r>
        <w:drawing>
          <wp:inline distT="0" distB="0" distL="0" distR="0">
            <wp:extent cx="2840355" cy="68884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2">
                      <a:grayscl/>
                      <a:extLst>
                        <a:ext uri="{28A0092B-C50C-407E-A947-70E740481C1C}">
                          <a14:useLocalDpi xmlns:a14="http://schemas.microsoft.com/office/drawing/2010/main" val="0"/>
                        </a:ext>
                      </a:extLst>
                    </a:blip>
                    <a:stretch>
                      <a:fillRect/>
                    </a:stretch>
                  </pic:blipFill>
                  <pic:spPr>
                    <a:xfrm>
                      <a:off x="0" y="0"/>
                      <a:ext cx="2840982" cy="6889077"/>
                    </a:xfrm>
                    <a:prstGeom prst="rect">
                      <a:avLst/>
                    </a:prstGeom>
                  </pic:spPr>
                </pic:pic>
              </a:graphicData>
            </a:graphic>
          </wp:inline>
        </w:drawing>
      </w:r>
    </w:p>
    <w:p/>
    <w:p/>
    <w:p>
      <w:r>
        <w:drawing>
          <wp:inline distT="0" distB="0" distL="0" distR="0">
            <wp:extent cx="2609215" cy="6894830"/>
            <wp:effectExtent l="0" t="0" r="63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3">
                      <a:grayscl/>
                      <a:extLst>
                        <a:ext uri="{28A0092B-C50C-407E-A947-70E740481C1C}">
                          <a14:useLocalDpi xmlns:a14="http://schemas.microsoft.com/office/drawing/2010/main" val="0"/>
                        </a:ext>
                      </a:extLst>
                    </a:blip>
                    <a:stretch>
                      <a:fillRect/>
                    </a:stretch>
                  </pic:blipFill>
                  <pic:spPr>
                    <a:xfrm>
                      <a:off x="0" y="0"/>
                      <a:ext cx="2609314" cy="6895174"/>
                    </a:xfrm>
                    <a:prstGeom prst="rect">
                      <a:avLst/>
                    </a:prstGeom>
                  </pic:spPr>
                </pic:pic>
              </a:graphicData>
            </a:graphic>
          </wp:inline>
        </w:drawing>
      </w:r>
      <w:r>
        <w:drawing>
          <wp:inline distT="0" distB="0" distL="0" distR="0">
            <wp:extent cx="2694305" cy="68707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4">
                      <a:grayscl/>
                      <a:extLst>
                        <a:ext uri="{28A0092B-C50C-407E-A947-70E740481C1C}">
                          <a14:useLocalDpi xmlns:a14="http://schemas.microsoft.com/office/drawing/2010/main" val="0"/>
                        </a:ext>
                      </a:extLst>
                    </a:blip>
                    <a:stretch>
                      <a:fillRect/>
                    </a:stretch>
                  </pic:blipFill>
                  <pic:spPr>
                    <a:xfrm>
                      <a:off x="0" y="0"/>
                      <a:ext cx="2694666" cy="6870787"/>
                    </a:xfrm>
                    <a:prstGeom prst="rect">
                      <a:avLst/>
                    </a:prstGeom>
                  </pic:spPr>
                </pic:pic>
              </a:graphicData>
            </a:graphic>
          </wp:inline>
        </w:drawing>
      </w:r>
      <w:del w:id="2441" w:author="于 子沁" w:date="2018-09-13T08:32:00Z">
        <w:bookmarkStart w:id="0" w:name="_GoBack"/>
        <w:bookmarkEnd w:id="0"/>
        <w:r>
          <w:rPr/>
          <w:drawing>
            <wp:inline distT="0" distB="0" distL="0" distR="0">
              <wp:extent cx="5274310" cy="55346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5">
                        <a:grayscl/>
                        <a:extLst>
                          <a:ext uri="{28A0092B-C50C-407E-A947-70E740481C1C}">
                            <a14:useLocalDpi xmlns:a14="http://schemas.microsoft.com/office/drawing/2010/main" val="0"/>
                          </a:ext>
                        </a:extLst>
                      </a:blip>
                      <a:stretch>
                        <a:fillRect/>
                      </a:stretch>
                    </pic:blipFill>
                    <pic:spPr>
                      <a:xfrm>
                        <a:off x="0" y="0"/>
                        <a:ext cx="5274310" cy="5534660"/>
                      </a:xfrm>
                      <a:prstGeom prst="rect">
                        <a:avLst/>
                      </a:prstGeom>
                    </pic:spPr>
                  </pic:pic>
                </a:graphicData>
              </a:graphic>
            </wp:inline>
          </w:drawing>
        </w:r>
      </w:del>
      <w:del w:id="2443" w:author="于 子沁" w:date="2018-09-13T08:32:00Z">
        <w:r>
          <w:rPr/>
          <w:drawing>
            <wp:inline distT="0" distB="0" distL="0" distR="0">
              <wp:extent cx="4974590" cy="409067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6">
                        <a:grayscl/>
                        <a:extLst>
                          <a:ext uri="{28A0092B-C50C-407E-A947-70E740481C1C}">
                            <a14:useLocalDpi xmlns:a14="http://schemas.microsoft.com/office/drawing/2010/main" val="0"/>
                          </a:ext>
                        </a:extLst>
                      </a:blip>
                      <a:stretch>
                        <a:fillRect/>
                      </a:stretch>
                    </pic:blipFill>
                    <pic:spPr>
                      <a:xfrm>
                        <a:off x="0" y="0"/>
                        <a:ext cx="4974767" cy="4090771"/>
                      </a:xfrm>
                      <a:prstGeom prst="rect">
                        <a:avLst/>
                      </a:prstGeom>
                    </pic:spPr>
                  </pic:pic>
                </a:graphicData>
              </a:graphic>
            </wp:inline>
          </w:drawing>
        </w:r>
      </w:del>
      <w:del w:id="2445" w:author="于 子沁" w:date="2018-09-13T08:31:00Z">
        <w:r>
          <w:rPr/>
          <w:drawing>
            <wp:inline distT="0" distB="0" distL="0" distR="0">
              <wp:extent cx="4986655" cy="4175760"/>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7">
                        <a:grayscl/>
                        <a:extLst>
                          <a:ext uri="{28A0092B-C50C-407E-A947-70E740481C1C}">
                            <a14:useLocalDpi xmlns:a14="http://schemas.microsoft.com/office/drawing/2010/main" val="0"/>
                          </a:ext>
                        </a:extLst>
                      </a:blip>
                      <a:stretch>
                        <a:fillRect/>
                      </a:stretch>
                    </pic:blipFill>
                    <pic:spPr>
                      <a:xfrm>
                        <a:off x="0" y="0"/>
                        <a:ext cx="4986960" cy="4176122"/>
                      </a:xfrm>
                      <a:prstGeom prst="rect">
                        <a:avLst/>
                      </a:prstGeom>
                    </pic:spPr>
                  </pic:pic>
                </a:graphicData>
              </a:graphic>
            </wp:inline>
          </w:drawing>
        </w:r>
      </w:del>
    </w:p>
    <w:sectPr>
      <w:footerReference r:id="rId3" w:type="default"/>
      <w:pgSz w:w="11906" w:h="16838"/>
      <w:pgMar w:top="1440" w:right="1800" w:bottom="1440" w:left="1800" w:header="227" w:footer="340"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773208"/>
    </w:sdtPr>
    <w:sdtContent>
      <w:p>
        <w:pPr>
          <w:pStyle w:val="6"/>
          <w:jc w:val="center"/>
        </w:pPr>
        <w:r>
          <w:fldChar w:fldCharType="begin"/>
        </w:r>
        <w:r>
          <w:instrText xml:space="preserve">PAGE   \* MERGEFORMAT</w:instrText>
        </w:r>
        <w:r>
          <w:fldChar w:fldCharType="separate"/>
        </w:r>
        <w:r>
          <w:rPr>
            <w:lang w:val="zh-CN"/>
          </w:rPr>
          <w:t>112</w:t>
        </w:r>
        <w:r>
          <w:fldChar w:fldCharType="end"/>
        </w:r>
      </w:p>
    </w:sdtContent>
  </w:sdt>
  <w:p>
    <w:pPr>
      <w:pStyle w:val="6"/>
    </w:pPr>
  </w:p>
</w:ft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周虹宇">
    <w15:presenceInfo w15:providerId="None" w15:userId="周虹宇"/>
  </w15:person>
  <w15:person w15:author="于 子沁">
    <w15:presenceInfo w15:providerId="Windows Live" w15:userId="aadccf912335e186"/>
  </w15:person>
  <w15:person w15:author="周虹宇 [2]">
    <w15:presenceInfo w15:providerId="WPS Office" w15:userId="2827873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1"/>
  <w:bordersDoNotSurroundFooter w:val="1"/>
  <w:hideSpellingErrors/>
  <w:trackRevisions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5E5"/>
    <w:rsid w:val="00005E02"/>
    <w:rsid w:val="00022CC4"/>
    <w:rsid w:val="00065782"/>
    <w:rsid w:val="00067608"/>
    <w:rsid w:val="00093C3C"/>
    <w:rsid w:val="000E429D"/>
    <w:rsid w:val="000F6207"/>
    <w:rsid w:val="001618D3"/>
    <w:rsid w:val="00234011"/>
    <w:rsid w:val="00311E30"/>
    <w:rsid w:val="003243A5"/>
    <w:rsid w:val="003F368F"/>
    <w:rsid w:val="00426F50"/>
    <w:rsid w:val="00442C95"/>
    <w:rsid w:val="00461563"/>
    <w:rsid w:val="004626F3"/>
    <w:rsid w:val="00563087"/>
    <w:rsid w:val="00574495"/>
    <w:rsid w:val="00576B03"/>
    <w:rsid w:val="005F1532"/>
    <w:rsid w:val="005F2D8F"/>
    <w:rsid w:val="006B324B"/>
    <w:rsid w:val="006E1DAB"/>
    <w:rsid w:val="00711DC2"/>
    <w:rsid w:val="007B360E"/>
    <w:rsid w:val="0083536D"/>
    <w:rsid w:val="008377B6"/>
    <w:rsid w:val="008702AF"/>
    <w:rsid w:val="008C6FC2"/>
    <w:rsid w:val="009B15E5"/>
    <w:rsid w:val="00A57DB5"/>
    <w:rsid w:val="00A7052B"/>
    <w:rsid w:val="00A75FD8"/>
    <w:rsid w:val="00A84B23"/>
    <w:rsid w:val="00AB3812"/>
    <w:rsid w:val="00B358FA"/>
    <w:rsid w:val="00B72468"/>
    <w:rsid w:val="00B80A48"/>
    <w:rsid w:val="00BD027B"/>
    <w:rsid w:val="00CA74EB"/>
    <w:rsid w:val="00CB627E"/>
    <w:rsid w:val="00D658A6"/>
    <w:rsid w:val="00DB3466"/>
    <w:rsid w:val="00DC339F"/>
    <w:rsid w:val="00DD3781"/>
    <w:rsid w:val="00DE11C4"/>
    <w:rsid w:val="00E477B2"/>
    <w:rsid w:val="00E75A08"/>
    <w:rsid w:val="00E948EB"/>
    <w:rsid w:val="00ED6638"/>
    <w:rsid w:val="00ED6C83"/>
    <w:rsid w:val="00F14ABF"/>
    <w:rsid w:val="00F23462"/>
    <w:rsid w:val="00FA009F"/>
    <w:rsid w:val="00FD2014"/>
    <w:rsid w:val="01701BD1"/>
    <w:rsid w:val="020E570D"/>
    <w:rsid w:val="03B40F15"/>
    <w:rsid w:val="09920DD9"/>
    <w:rsid w:val="0A86455A"/>
    <w:rsid w:val="0AB614BB"/>
    <w:rsid w:val="0C341278"/>
    <w:rsid w:val="0D3D2585"/>
    <w:rsid w:val="0DBB6AB0"/>
    <w:rsid w:val="0E1C475B"/>
    <w:rsid w:val="0FA15001"/>
    <w:rsid w:val="119B6E88"/>
    <w:rsid w:val="12255342"/>
    <w:rsid w:val="13126D6C"/>
    <w:rsid w:val="14FD2A2F"/>
    <w:rsid w:val="15540396"/>
    <w:rsid w:val="15674147"/>
    <w:rsid w:val="16317F93"/>
    <w:rsid w:val="16E10D0F"/>
    <w:rsid w:val="173066A3"/>
    <w:rsid w:val="18240153"/>
    <w:rsid w:val="186A496F"/>
    <w:rsid w:val="19E9724E"/>
    <w:rsid w:val="1AE97E53"/>
    <w:rsid w:val="1CD13FB9"/>
    <w:rsid w:val="1DD275C7"/>
    <w:rsid w:val="1F50617E"/>
    <w:rsid w:val="1F9E0B8D"/>
    <w:rsid w:val="1FDD6DDD"/>
    <w:rsid w:val="209E23FC"/>
    <w:rsid w:val="216779B6"/>
    <w:rsid w:val="26522BAF"/>
    <w:rsid w:val="26DF585B"/>
    <w:rsid w:val="28A622CB"/>
    <w:rsid w:val="28B86241"/>
    <w:rsid w:val="294C2CE4"/>
    <w:rsid w:val="2A16150E"/>
    <w:rsid w:val="2A4A0C6E"/>
    <w:rsid w:val="2C0E0C4A"/>
    <w:rsid w:val="2CCC29CC"/>
    <w:rsid w:val="2D752597"/>
    <w:rsid w:val="333E0745"/>
    <w:rsid w:val="34267D3F"/>
    <w:rsid w:val="35444FB7"/>
    <w:rsid w:val="387109A5"/>
    <w:rsid w:val="3B176D5C"/>
    <w:rsid w:val="3C2F4EB0"/>
    <w:rsid w:val="3CC8029C"/>
    <w:rsid w:val="3D1E78A5"/>
    <w:rsid w:val="3D2433AD"/>
    <w:rsid w:val="3ED06716"/>
    <w:rsid w:val="3F9B646A"/>
    <w:rsid w:val="3FB11C01"/>
    <w:rsid w:val="42CA04B9"/>
    <w:rsid w:val="430929F1"/>
    <w:rsid w:val="43AA1916"/>
    <w:rsid w:val="45DE7F4A"/>
    <w:rsid w:val="46870F49"/>
    <w:rsid w:val="492761AF"/>
    <w:rsid w:val="4B5D2325"/>
    <w:rsid w:val="4C090FFC"/>
    <w:rsid w:val="4D3F5485"/>
    <w:rsid w:val="4F2D4031"/>
    <w:rsid w:val="4F932C7F"/>
    <w:rsid w:val="519D4BDE"/>
    <w:rsid w:val="51C632A7"/>
    <w:rsid w:val="57A16F5A"/>
    <w:rsid w:val="59776EA2"/>
    <w:rsid w:val="598A1AD8"/>
    <w:rsid w:val="59CD283E"/>
    <w:rsid w:val="5A162A61"/>
    <w:rsid w:val="5A6C56F2"/>
    <w:rsid w:val="5A8659F4"/>
    <w:rsid w:val="5BA5694D"/>
    <w:rsid w:val="5C724540"/>
    <w:rsid w:val="5F4245A0"/>
    <w:rsid w:val="60122008"/>
    <w:rsid w:val="606E0452"/>
    <w:rsid w:val="636B68E7"/>
    <w:rsid w:val="63DA054C"/>
    <w:rsid w:val="64813305"/>
    <w:rsid w:val="64B57FD6"/>
    <w:rsid w:val="664F4350"/>
    <w:rsid w:val="66B467E0"/>
    <w:rsid w:val="66E81965"/>
    <w:rsid w:val="677D00A2"/>
    <w:rsid w:val="683B486C"/>
    <w:rsid w:val="69F00C00"/>
    <w:rsid w:val="6BAC678F"/>
    <w:rsid w:val="6E923C2D"/>
    <w:rsid w:val="6EB254CF"/>
    <w:rsid w:val="702D42A1"/>
    <w:rsid w:val="705C5D45"/>
    <w:rsid w:val="70704304"/>
    <w:rsid w:val="71386C0B"/>
    <w:rsid w:val="73B22171"/>
    <w:rsid w:val="7428504F"/>
    <w:rsid w:val="74E630CE"/>
    <w:rsid w:val="766F0F7B"/>
    <w:rsid w:val="76B569A3"/>
    <w:rsid w:val="77783E22"/>
    <w:rsid w:val="77B35965"/>
    <w:rsid w:val="78E158CD"/>
    <w:rsid w:val="7A4E4E60"/>
    <w:rsid w:val="7AD91074"/>
    <w:rsid w:val="7B0B0341"/>
    <w:rsid w:val="7B501DFA"/>
    <w:rsid w:val="7D174D84"/>
    <w:rsid w:val="7D7C0C37"/>
    <w:rsid w:val="7EE97D01"/>
    <w:rsid w:val="7F884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8">
    <w:name w:val="Default Paragraph Font"/>
    <w:semiHidden/>
    <w:unhideWhenUsed/>
    <w:uiPriority w:val="1"/>
  </w:style>
  <w:style w:type="table" w:default="1" w:styleId="11">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14"/>
    <w:uiPriority w:val="0"/>
    <w:rPr>
      <w:sz w:val="18"/>
      <w:szCs w:val="18"/>
    </w:rPr>
  </w:style>
  <w:style w:type="paragraph" w:styleId="6">
    <w:name w:val="footer"/>
    <w:basedOn w:val="1"/>
    <w:link w:val="13"/>
    <w:qFormat/>
    <w:uiPriority w:val="99"/>
    <w:pPr>
      <w:tabs>
        <w:tab w:val="center" w:pos="4153"/>
        <w:tab w:val="right" w:pos="8306"/>
      </w:tabs>
      <w:snapToGrid w:val="0"/>
      <w:jc w:val="left"/>
    </w:pPr>
    <w:rPr>
      <w:sz w:val="18"/>
      <w:szCs w:val="18"/>
    </w:rPr>
  </w:style>
  <w:style w:type="paragraph" w:styleId="7">
    <w:name w:val="header"/>
    <w:basedOn w:val="1"/>
    <w:link w:val="12"/>
    <w:qFormat/>
    <w:uiPriority w:val="0"/>
    <w:pPr>
      <w:pBdr>
        <w:bottom w:val="single" w:color="auto" w:sz="6" w:space="1"/>
      </w:pBdr>
      <w:tabs>
        <w:tab w:val="center" w:pos="4153"/>
        <w:tab w:val="right" w:pos="8306"/>
      </w:tabs>
      <w:snapToGrid w:val="0"/>
      <w:jc w:val="center"/>
    </w:pPr>
    <w:rPr>
      <w:sz w:val="18"/>
      <w:szCs w:val="18"/>
    </w:rPr>
  </w:style>
  <w:style w:type="character" w:styleId="9">
    <w:name w:val="Emphasis"/>
    <w:basedOn w:val="8"/>
    <w:qFormat/>
    <w:uiPriority w:val="0"/>
    <w:rPr>
      <w:i/>
    </w:rPr>
  </w:style>
  <w:style w:type="character" w:styleId="10">
    <w:name w:val="Hyperlink"/>
    <w:basedOn w:val="8"/>
    <w:uiPriority w:val="0"/>
    <w:rPr>
      <w:color w:val="0000FF"/>
      <w:u w:val="single"/>
    </w:rPr>
  </w:style>
  <w:style w:type="character" w:customStyle="1" w:styleId="12">
    <w:name w:val="页眉 字符"/>
    <w:basedOn w:val="8"/>
    <w:link w:val="7"/>
    <w:qFormat/>
    <w:uiPriority w:val="0"/>
    <w:rPr>
      <w:rFonts w:asciiTheme="minorHAnsi" w:hAnsiTheme="minorHAnsi" w:eastAsiaTheme="minorEastAsia" w:cstheme="minorBidi"/>
      <w:kern w:val="2"/>
      <w:sz w:val="18"/>
      <w:szCs w:val="18"/>
    </w:rPr>
  </w:style>
  <w:style w:type="character" w:customStyle="1" w:styleId="13">
    <w:name w:val="页脚 字符"/>
    <w:basedOn w:val="8"/>
    <w:link w:val="6"/>
    <w:qFormat/>
    <w:uiPriority w:val="99"/>
    <w:rPr>
      <w:rFonts w:asciiTheme="minorHAnsi" w:hAnsiTheme="minorHAnsi" w:eastAsiaTheme="minorEastAsia" w:cstheme="minorBidi"/>
      <w:kern w:val="2"/>
      <w:sz w:val="18"/>
      <w:szCs w:val="18"/>
    </w:rPr>
  </w:style>
  <w:style w:type="character" w:customStyle="1" w:styleId="14">
    <w:name w:val="批注框文本 字符"/>
    <w:basedOn w:val="8"/>
    <w:link w:val="5"/>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1" Type="http://schemas.microsoft.com/office/2011/relationships/people" Target="people.xml"/><Relationship Id="rId110" Type="http://schemas.openxmlformats.org/officeDocument/2006/relationships/fontTable" Target="fontTable.xml"/><Relationship Id="rId11" Type="http://schemas.openxmlformats.org/officeDocument/2006/relationships/image" Target="media/image7.png"/><Relationship Id="rId109" Type="http://schemas.openxmlformats.org/officeDocument/2006/relationships/customXml" Target="../customXml/item2.xml"/><Relationship Id="rId108" Type="http://schemas.openxmlformats.org/officeDocument/2006/relationships/customXml" Target="../customXml/item1.xml"/><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631AE2-3AC4-4D60-A958-A3425B5A78A1}">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8304</Words>
  <Characters>47333</Characters>
  <Lines>394</Lines>
  <Paragraphs>111</Paragraphs>
  <TotalTime>0</TotalTime>
  <ScaleCrop>false</ScaleCrop>
  <LinksUpToDate>false</LinksUpToDate>
  <CharactersWithSpaces>55526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2017-04-02T19:22:00Z</dcterms:created>
  <dc:creator>iPad (7)</dc:creator>
  <cp:lastModifiedBy>周虹宇</cp:lastModifiedBy>
  <dcterms:modified xsi:type="dcterms:W3CDTF">2018-09-14T00:21:58Z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